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8514BE" w14:textId="628AE690" w:rsidR="0012793F" w:rsidRPr="00113FD3" w:rsidRDefault="00B13C70">
      <w:pPr>
        <w:rPr>
          <w:rFonts w:ascii="Arial" w:eastAsia="Times New Roman" w:hAnsi="Arial" w:cs="Arial"/>
          <w:color w:val="000000"/>
          <w:kern w:val="0"/>
          <w14:ligatures w14:val="none"/>
        </w:rPr>
      </w:pPr>
      <w:r w:rsidRPr="00FF529E">
        <w:rPr>
          <w:rFonts w:ascii="Arial" w:eastAsia="Times New Roman" w:hAnsi="Arial" w:cs="Arial"/>
          <w:noProof/>
          <w:color w:val="000000"/>
          <w:kern w:val="0"/>
          <w14:ligatures w14:val="none"/>
        </w:rPr>
        <mc:AlternateContent>
          <mc:Choice Requires="wps">
            <w:drawing>
              <wp:anchor distT="0" distB="0" distL="114300" distR="114300" simplePos="0" relativeHeight="251658240" behindDoc="0" locked="0" layoutInCell="1" allowOverlap="1" wp14:anchorId="66B1CC3F" wp14:editId="5E3D507D">
                <wp:simplePos x="0" y="0"/>
                <wp:positionH relativeFrom="page">
                  <wp:posOffset>229235</wp:posOffset>
                </wp:positionH>
                <wp:positionV relativeFrom="page">
                  <wp:posOffset>494030</wp:posOffset>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550"/>
                              <w:gridCol w:w="1933"/>
                            </w:tblGrid>
                            <w:tr w:rsidR="00FF529E" w14:paraId="3C7C9094" w14:textId="77777777" w:rsidTr="002E6F9F">
                              <w:trPr>
                                <w:jc w:val="center"/>
                              </w:trPr>
                              <w:tc>
                                <w:tcPr>
                                  <w:tcW w:w="2568" w:type="pct"/>
                                  <w:tcBorders>
                                    <w:right w:val="single" w:sz="4" w:space="0" w:color="FF0000"/>
                                  </w:tcBorders>
                                  <w:vAlign w:val="center"/>
                                </w:tcPr>
                                <w:p w14:paraId="5F493E41" w14:textId="5870C548" w:rsidR="00FF529E" w:rsidRDefault="00A41E37" w:rsidP="00A41E37">
                                  <w:pPr>
                                    <w:ind w:left="-270"/>
                                    <w:jc w:val="right"/>
                                  </w:pPr>
                                  <w:r>
                                    <w:rPr>
                                      <w:noProof/>
                                    </w:rPr>
                                    <w:drawing>
                                      <wp:inline distT="0" distB="0" distL="0" distR="0" wp14:anchorId="2D9838E0" wp14:editId="215DFEC8">
                                        <wp:extent cx="2857500" cy="1600200"/>
                                        <wp:effectExtent l="190500" t="190500" r="190500" b="190500"/>
                                        <wp:docPr id="770282946" name="Picture 1" descr="Sta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p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ln>
                                                  <a:noFill/>
                                                </a:ln>
                                                <a:effectLst>
                                                  <a:outerShdw blurRad="190500" algn="tl" rotWithShape="0">
                                                    <a:srgbClr val="000000">
                                                      <a:alpha val="70000"/>
                                                    </a:srgbClr>
                                                  </a:outerShdw>
                                                </a:effec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7E630DD" w14:textId="2EA3591F" w:rsidR="00FF529E" w:rsidRDefault="00FF529E" w:rsidP="00E30CD6">
                                      <w:pPr>
                                        <w:pStyle w:val="NoSpacing"/>
                                        <w:spacing w:line="312" w:lineRule="auto"/>
                                        <w:jc w:val="center"/>
                                        <w:rPr>
                                          <w:caps/>
                                          <w:color w:val="191919" w:themeColor="text1" w:themeTint="E6"/>
                                          <w:sz w:val="72"/>
                                          <w:szCs w:val="72"/>
                                        </w:rPr>
                                      </w:pPr>
                                      <w:r>
                                        <w:rPr>
                                          <w:caps/>
                                          <w:color w:val="191919" w:themeColor="text1" w:themeTint="E6"/>
                                          <w:sz w:val="72"/>
                                          <w:szCs w:val="72"/>
                                        </w:rPr>
                                        <w:t>Business Intelligence Report</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4ED3B50" w14:textId="0FDC73D7" w:rsidR="00FF529E" w:rsidRDefault="00596EDB">
                                      <w:pPr>
                                        <w:jc w:val="right"/>
                                      </w:pPr>
                                      <w:r>
                                        <w:rPr>
                                          <w:color w:val="000000" w:themeColor="text1"/>
                                        </w:rPr>
                                        <w:t xml:space="preserve">     </w:t>
                                      </w:r>
                                    </w:p>
                                  </w:sdtContent>
                                </w:sdt>
                              </w:tc>
                              <w:tc>
                                <w:tcPr>
                                  <w:tcW w:w="2432" w:type="pct"/>
                                  <w:tcBorders>
                                    <w:left w:val="single" w:sz="4" w:space="0" w:color="FF0000"/>
                                  </w:tcBorders>
                                  <w:vAlign w:val="center"/>
                                </w:tcPr>
                                <w:p w14:paraId="4C0972A2" w14:textId="2EFFB50D" w:rsidR="00FF529E" w:rsidRDefault="00596EDB">
                                  <w:pPr>
                                    <w:pStyle w:val="NoSpacing"/>
                                    <w:rPr>
                                      <w:caps/>
                                      <w:color w:val="E97132" w:themeColor="accent2"/>
                                      <w:sz w:val="26"/>
                                      <w:szCs w:val="26"/>
                                    </w:rPr>
                                  </w:pPr>
                                  <w:r>
                                    <w:rPr>
                                      <w:caps/>
                                      <w:color w:val="E97132" w:themeColor="accent2"/>
                                      <w:sz w:val="26"/>
                                      <w:szCs w:val="26"/>
                                    </w:rPr>
                                    <w:t>Group 1 Section 2</w:t>
                                  </w:r>
                                </w:p>
                                <w:p w14:paraId="76748995" w14:textId="77777777" w:rsidR="00596EDB" w:rsidRDefault="00596EDB" w:rsidP="00596EDB">
                                  <w:pPr>
                                    <w:rPr>
                                      <w:color w:val="000000" w:themeColor="text1"/>
                                    </w:rPr>
                                  </w:pPr>
                                </w:p>
                                <w:p w14:paraId="45FBDD04" w14:textId="77777777" w:rsidR="002C3384" w:rsidRDefault="002C3384" w:rsidP="00596EDB">
                                  <w:pPr>
                                    <w:rPr>
                                      <w:color w:val="000000" w:themeColor="text1"/>
                                    </w:rPr>
                                  </w:pPr>
                                  <w:r>
                                    <w:rPr>
                                      <w:color w:val="000000" w:themeColor="text1"/>
                                    </w:rPr>
                                    <w:t>Ayush Khandelwal</w:t>
                                  </w:r>
                                </w:p>
                                <w:p w14:paraId="4714F977" w14:textId="77777777" w:rsidR="002C3384" w:rsidRDefault="002C3384" w:rsidP="00596EDB">
                                  <w:pPr>
                                    <w:rPr>
                                      <w:color w:val="000000" w:themeColor="text1"/>
                                    </w:rPr>
                                  </w:pPr>
                                  <w:r>
                                    <w:rPr>
                                      <w:color w:val="000000" w:themeColor="text1"/>
                                    </w:rPr>
                                    <w:t>Hardeep Sahu</w:t>
                                  </w:r>
                                </w:p>
                                <w:p w14:paraId="035B6B5B" w14:textId="77777777" w:rsidR="002C3384" w:rsidRDefault="002C3384" w:rsidP="00596EDB">
                                  <w:pPr>
                                    <w:rPr>
                                      <w:color w:val="000000" w:themeColor="text1"/>
                                    </w:rPr>
                                  </w:pPr>
                                  <w:r>
                                    <w:rPr>
                                      <w:color w:val="000000" w:themeColor="text1"/>
                                    </w:rPr>
                                    <w:t>Varun Ashar</w:t>
                                  </w:r>
                                </w:p>
                                <w:p w14:paraId="291F58C3" w14:textId="2604D44E" w:rsidR="002C3384" w:rsidRDefault="002C3384" w:rsidP="00596EDB">
                                  <w:pPr>
                                    <w:rPr>
                                      <w:color w:val="000000" w:themeColor="text1"/>
                                    </w:rPr>
                                  </w:pPr>
                                  <w:r>
                                    <w:rPr>
                                      <w:color w:val="000000" w:themeColor="text1"/>
                                    </w:rPr>
                                    <w:t>Ajinkya Desh</w:t>
                                  </w:r>
                                  <w:r w:rsidR="00B066C1">
                                    <w:rPr>
                                      <w:color w:val="000000" w:themeColor="text1"/>
                                    </w:rPr>
                                    <w:t>mukh</w:t>
                                  </w:r>
                                </w:p>
                                <w:p w14:paraId="3A28080A" w14:textId="77777777" w:rsidR="00F32A3B" w:rsidRDefault="002C3384">
                                  <w:pPr>
                                    <w:rPr>
                                      <w:color w:val="000000" w:themeColor="text1"/>
                                    </w:rPr>
                                  </w:pPr>
                                  <w:r>
                                    <w:rPr>
                                      <w:color w:val="000000" w:themeColor="text1"/>
                                    </w:rPr>
                                    <w:t>Sa</w:t>
                                  </w:r>
                                  <w:r w:rsidR="00B9477A">
                                    <w:rPr>
                                      <w:color w:val="000000" w:themeColor="text1"/>
                                    </w:rPr>
                                    <w:t xml:space="preserve">i Teja </w:t>
                                  </w:r>
                                  <w:proofErr w:type="spellStart"/>
                                  <w:r w:rsidR="00B9477A">
                                    <w:rPr>
                                      <w:color w:val="000000" w:themeColor="text1"/>
                                    </w:rPr>
                                    <w:t>Adimulam</w:t>
                                  </w:r>
                                  <w:proofErr w:type="spellEnd"/>
                                </w:p>
                                <w:customXmlInsRangeStart w:id="0" w:author="Sahu, Hardeep - (hardeepsahu)" w:date="2024-05-03T19:33:00Z"/>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customXmlInsRangeEnd w:id="0"/>
                                    <w:p w14:paraId="217F9362" w14:textId="59E7292F" w:rsidR="00FF529E" w:rsidRDefault="00FE613E">
                                      <w:pPr>
                                        <w:rPr>
                                          <w:ins w:id="1" w:author="Sahu, Hardeep - (hardeepsahu)" w:date="2024-05-03T19:33:00Z"/>
                                          <w:color w:val="000000" w:themeColor="text1"/>
                                        </w:rPr>
                                      </w:pPr>
                                      <w:r>
                                        <w:rPr>
                                          <w:color w:val="000000" w:themeColor="text1"/>
                                        </w:rPr>
                                        <w:t xml:space="preserve">     </w:t>
                                      </w:r>
                                    </w:p>
                                    <w:customXmlInsRangeStart w:id="2" w:author="Sahu, Hardeep - (hardeepsahu)" w:date="2024-05-03T19:33:00Z"/>
                                  </w:sdtContent>
                                </w:sdt>
                                <w:customXmlInsRangeEnd w:id="2"/>
                                <w:p w14:paraId="33541A2A" w14:textId="2CC92AEC" w:rsidR="00FF529E" w:rsidRPr="00596EDB" w:rsidRDefault="00FF529E" w:rsidP="00596EDB">
                                  <w:pPr>
                                    <w:rPr>
                                      <w:color w:val="000000" w:themeColor="text1"/>
                                    </w:rPr>
                                  </w:pPr>
                                </w:p>
                              </w:tc>
                            </w:tr>
                          </w:tbl>
                          <w:p w14:paraId="11C35702" w14:textId="77777777" w:rsidR="00FF529E" w:rsidRDefault="00FF529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6B1CC3F" id="_x0000_t202" coordsize="21600,21600" o:spt="202" path="m,l,21600r21600,l21600,xe">
                <v:stroke joinstyle="miter"/>
                <v:path gradientshapeok="t" o:connecttype="rect"/>
              </v:shapetype>
              <v:shape id="Text Box 40" o:spid="_x0000_s1026" type="#_x0000_t202" style="position:absolute;margin-left:18.05pt;margin-top:38.9pt;width:134.85pt;height:302.4pt;z-index:251658240;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550"/>
                        <w:gridCol w:w="1933"/>
                      </w:tblGrid>
                      <w:tr w:rsidR="00FF529E" w14:paraId="3C7C9094" w14:textId="77777777" w:rsidTr="002E6F9F">
                        <w:trPr>
                          <w:jc w:val="center"/>
                        </w:trPr>
                        <w:tc>
                          <w:tcPr>
                            <w:tcW w:w="2568" w:type="pct"/>
                            <w:tcBorders>
                              <w:right w:val="single" w:sz="4" w:space="0" w:color="FF0000"/>
                            </w:tcBorders>
                            <w:vAlign w:val="center"/>
                          </w:tcPr>
                          <w:p w14:paraId="5F493E41" w14:textId="5870C548" w:rsidR="00FF529E" w:rsidRDefault="00A41E37" w:rsidP="00A41E37">
                            <w:pPr>
                              <w:ind w:left="-270"/>
                              <w:jc w:val="right"/>
                            </w:pPr>
                            <w:r>
                              <w:rPr>
                                <w:noProof/>
                              </w:rPr>
                              <w:drawing>
                                <wp:inline distT="0" distB="0" distL="0" distR="0" wp14:anchorId="2D9838E0" wp14:editId="215DFEC8">
                                  <wp:extent cx="2857500" cy="1600200"/>
                                  <wp:effectExtent l="190500" t="190500" r="190500" b="190500"/>
                                  <wp:docPr id="770282946" name="Picture 1" descr="Sta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p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ln>
                                            <a:noFill/>
                                          </a:ln>
                                          <a:effectLst>
                                            <a:outerShdw blurRad="190500" algn="tl" rotWithShape="0">
                                              <a:srgbClr val="000000">
                                                <a:alpha val="70000"/>
                                              </a:srgbClr>
                                            </a:outerShdw>
                                          </a:effec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7E630DD" w14:textId="2EA3591F" w:rsidR="00FF529E" w:rsidRDefault="00FF529E" w:rsidP="00E30CD6">
                                <w:pPr>
                                  <w:pStyle w:val="NoSpacing"/>
                                  <w:spacing w:line="312" w:lineRule="auto"/>
                                  <w:jc w:val="center"/>
                                  <w:rPr>
                                    <w:caps/>
                                    <w:color w:val="191919" w:themeColor="text1" w:themeTint="E6"/>
                                    <w:sz w:val="72"/>
                                    <w:szCs w:val="72"/>
                                  </w:rPr>
                                </w:pPr>
                                <w:r>
                                  <w:rPr>
                                    <w:caps/>
                                    <w:color w:val="191919" w:themeColor="text1" w:themeTint="E6"/>
                                    <w:sz w:val="72"/>
                                    <w:szCs w:val="72"/>
                                  </w:rPr>
                                  <w:t>Business Intelligence Report</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4ED3B50" w14:textId="0FDC73D7" w:rsidR="00FF529E" w:rsidRDefault="00596EDB">
                                <w:pPr>
                                  <w:jc w:val="right"/>
                                </w:pPr>
                                <w:r>
                                  <w:rPr>
                                    <w:color w:val="000000" w:themeColor="text1"/>
                                  </w:rPr>
                                  <w:t xml:space="preserve">     </w:t>
                                </w:r>
                              </w:p>
                            </w:sdtContent>
                          </w:sdt>
                        </w:tc>
                        <w:tc>
                          <w:tcPr>
                            <w:tcW w:w="2432" w:type="pct"/>
                            <w:tcBorders>
                              <w:left w:val="single" w:sz="4" w:space="0" w:color="FF0000"/>
                            </w:tcBorders>
                            <w:vAlign w:val="center"/>
                          </w:tcPr>
                          <w:p w14:paraId="4C0972A2" w14:textId="2EFFB50D" w:rsidR="00FF529E" w:rsidRDefault="00596EDB">
                            <w:pPr>
                              <w:pStyle w:val="NoSpacing"/>
                              <w:rPr>
                                <w:caps/>
                                <w:color w:val="E97132" w:themeColor="accent2"/>
                                <w:sz w:val="26"/>
                                <w:szCs w:val="26"/>
                              </w:rPr>
                            </w:pPr>
                            <w:r>
                              <w:rPr>
                                <w:caps/>
                                <w:color w:val="E97132" w:themeColor="accent2"/>
                                <w:sz w:val="26"/>
                                <w:szCs w:val="26"/>
                              </w:rPr>
                              <w:t>Group 1 Section 2</w:t>
                            </w:r>
                          </w:p>
                          <w:p w14:paraId="76748995" w14:textId="77777777" w:rsidR="00596EDB" w:rsidRDefault="00596EDB" w:rsidP="00596EDB">
                            <w:pPr>
                              <w:rPr>
                                <w:color w:val="000000" w:themeColor="text1"/>
                              </w:rPr>
                            </w:pPr>
                          </w:p>
                          <w:p w14:paraId="45FBDD04" w14:textId="77777777" w:rsidR="002C3384" w:rsidRDefault="002C3384" w:rsidP="00596EDB">
                            <w:pPr>
                              <w:rPr>
                                <w:color w:val="000000" w:themeColor="text1"/>
                              </w:rPr>
                            </w:pPr>
                            <w:r>
                              <w:rPr>
                                <w:color w:val="000000" w:themeColor="text1"/>
                              </w:rPr>
                              <w:t>Ayush Khandelwal</w:t>
                            </w:r>
                          </w:p>
                          <w:p w14:paraId="4714F977" w14:textId="77777777" w:rsidR="002C3384" w:rsidRDefault="002C3384" w:rsidP="00596EDB">
                            <w:pPr>
                              <w:rPr>
                                <w:color w:val="000000" w:themeColor="text1"/>
                              </w:rPr>
                            </w:pPr>
                            <w:r>
                              <w:rPr>
                                <w:color w:val="000000" w:themeColor="text1"/>
                              </w:rPr>
                              <w:t>Hardeep Sahu</w:t>
                            </w:r>
                          </w:p>
                          <w:p w14:paraId="035B6B5B" w14:textId="77777777" w:rsidR="002C3384" w:rsidRDefault="002C3384" w:rsidP="00596EDB">
                            <w:pPr>
                              <w:rPr>
                                <w:color w:val="000000" w:themeColor="text1"/>
                              </w:rPr>
                            </w:pPr>
                            <w:r>
                              <w:rPr>
                                <w:color w:val="000000" w:themeColor="text1"/>
                              </w:rPr>
                              <w:t>Varun Ashar</w:t>
                            </w:r>
                          </w:p>
                          <w:p w14:paraId="291F58C3" w14:textId="2604D44E" w:rsidR="002C3384" w:rsidRDefault="002C3384" w:rsidP="00596EDB">
                            <w:pPr>
                              <w:rPr>
                                <w:color w:val="000000" w:themeColor="text1"/>
                              </w:rPr>
                            </w:pPr>
                            <w:r>
                              <w:rPr>
                                <w:color w:val="000000" w:themeColor="text1"/>
                              </w:rPr>
                              <w:t>Ajinkya Desh</w:t>
                            </w:r>
                            <w:r w:rsidR="00B066C1">
                              <w:rPr>
                                <w:color w:val="000000" w:themeColor="text1"/>
                              </w:rPr>
                              <w:t>mukh</w:t>
                            </w:r>
                          </w:p>
                          <w:p w14:paraId="3A28080A" w14:textId="77777777" w:rsidR="00F32A3B" w:rsidRDefault="002C3384">
                            <w:pPr>
                              <w:rPr>
                                <w:color w:val="000000" w:themeColor="text1"/>
                              </w:rPr>
                            </w:pPr>
                            <w:r>
                              <w:rPr>
                                <w:color w:val="000000" w:themeColor="text1"/>
                              </w:rPr>
                              <w:t>Sa</w:t>
                            </w:r>
                            <w:r w:rsidR="00B9477A">
                              <w:rPr>
                                <w:color w:val="000000" w:themeColor="text1"/>
                              </w:rPr>
                              <w:t xml:space="preserve">i Teja </w:t>
                            </w:r>
                            <w:proofErr w:type="spellStart"/>
                            <w:r w:rsidR="00B9477A">
                              <w:rPr>
                                <w:color w:val="000000" w:themeColor="text1"/>
                              </w:rPr>
                              <w:t>Adimulam</w:t>
                            </w:r>
                            <w:proofErr w:type="spellEnd"/>
                          </w:p>
                          <w:customXmlInsRangeStart w:id="3" w:author="Sahu, Hardeep - (hardeepsahu)" w:date="2024-05-03T19:33:00Z"/>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customXmlInsRangeEnd w:id="3"/>
                              <w:p w14:paraId="217F9362" w14:textId="59E7292F" w:rsidR="00FF529E" w:rsidRDefault="00FE613E">
                                <w:pPr>
                                  <w:rPr>
                                    <w:ins w:id="4" w:author="Sahu, Hardeep - (hardeepsahu)" w:date="2024-05-03T19:33:00Z"/>
                                    <w:color w:val="000000" w:themeColor="text1"/>
                                  </w:rPr>
                                </w:pPr>
                                <w:r>
                                  <w:rPr>
                                    <w:color w:val="000000" w:themeColor="text1"/>
                                  </w:rPr>
                                  <w:t xml:space="preserve">     </w:t>
                                </w:r>
                              </w:p>
                              <w:customXmlInsRangeStart w:id="5" w:author="Sahu, Hardeep - (hardeepsahu)" w:date="2024-05-03T19:33:00Z"/>
                            </w:sdtContent>
                          </w:sdt>
                          <w:customXmlInsRangeEnd w:id="5"/>
                          <w:p w14:paraId="33541A2A" w14:textId="2CC92AEC" w:rsidR="00FF529E" w:rsidRPr="00596EDB" w:rsidRDefault="00FF529E" w:rsidP="00596EDB">
                            <w:pPr>
                              <w:rPr>
                                <w:color w:val="000000" w:themeColor="text1"/>
                              </w:rPr>
                            </w:pPr>
                          </w:p>
                        </w:tc>
                      </w:tr>
                    </w:tbl>
                    <w:p w14:paraId="11C35702" w14:textId="77777777" w:rsidR="00FF529E" w:rsidRDefault="00FF529E"/>
                  </w:txbxContent>
                </v:textbox>
                <w10:wrap anchorx="page" anchory="page"/>
              </v:shape>
            </w:pict>
          </mc:Fallback>
        </mc:AlternateContent>
      </w:r>
      <w:sdt>
        <w:sdtPr>
          <w:rPr>
            <w:rFonts w:ascii="Arial" w:eastAsia="Times New Roman" w:hAnsi="Arial" w:cs="Arial"/>
            <w:color w:val="000000"/>
            <w:kern w:val="0"/>
            <w14:ligatures w14:val="none"/>
          </w:rPr>
          <w:id w:val="-2078269361"/>
          <w:docPartObj>
            <w:docPartGallery w:val="Cover Pages"/>
            <w:docPartUnique/>
          </w:docPartObj>
        </w:sdtPr>
        <w:sdtEndPr/>
        <w:sdtContent>
          <w:r w:rsidR="00FF529E">
            <w:rPr>
              <w:rFonts w:ascii="Arial" w:eastAsia="Times New Roman" w:hAnsi="Arial" w:cs="Arial"/>
              <w:color w:val="000000"/>
              <w:kern w:val="0"/>
              <w14:ligatures w14:val="none"/>
            </w:rPr>
            <w:br w:type="page"/>
          </w:r>
        </w:sdtContent>
      </w:sdt>
    </w:p>
    <w:sdt>
      <w:sdtPr>
        <w:rPr>
          <w:rFonts w:asciiTheme="minorHAnsi" w:eastAsiaTheme="minorHAnsi" w:hAnsiTheme="minorHAnsi" w:cstheme="minorBidi"/>
          <w:color w:val="auto"/>
          <w:kern w:val="2"/>
          <w:sz w:val="24"/>
          <w:szCs w:val="24"/>
          <w14:ligatures w14:val="standardContextual"/>
        </w:rPr>
        <w:id w:val="456075863"/>
        <w:docPartObj>
          <w:docPartGallery w:val="Table of Contents"/>
          <w:docPartUnique/>
        </w:docPartObj>
      </w:sdtPr>
      <w:sdtEndPr>
        <w:rPr>
          <w:b/>
          <w:bCs/>
          <w:noProof/>
        </w:rPr>
      </w:sdtEndPr>
      <w:sdtContent>
        <w:p w14:paraId="2C79766C" w14:textId="1FD01A90" w:rsidR="0012793F" w:rsidRDefault="0012793F">
          <w:pPr>
            <w:pStyle w:val="TOCHeading"/>
          </w:pPr>
          <w:r>
            <w:t>Table of Contents</w:t>
          </w:r>
        </w:p>
        <w:p w14:paraId="31038715" w14:textId="6ED93F35" w:rsidR="0007521D" w:rsidRDefault="0012793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5656075" w:history="1">
            <w:r w:rsidR="0007521D" w:rsidRPr="002379B2">
              <w:rPr>
                <w:rStyle w:val="Hyperlink"/>
                <w:rFonts w:eastAsia="Times New Roman"/>
                <w:noProof/>
              </w:rPr>
              <w:t>Chapter 1: Overview of Client and Problem Statement</w:t>
            </w:r>
            <w:r w:rsidR="0007521D">
              <w:rPr>
                <w:noProof/>
                <w:webHidden/>
              </w:rPr>
              <w:tab/>
            </w:r>
            <w:r w:rsidR="0007521D">
              <w:rPr>
                <w:noProof/>
                <w:webHidden/>
              </w:rPr>
              <w:fldChar w:fldCharType="begin"/>
            </w:r>
            <w:r w:rsidR="0007521D">
              <w:rPr>
                <w:noProof/>
                <w:webHidden/>
              </w:rPr>
              <w:instrText xml:space="preserve"> PAGEREF _Toc165656075 \h </w:instrText>
            </w:r>
            <w:r w:rsidR="0007521D">
              <w:rPr>
                <w:noProof/>
                <w:webHidden/>
              </w:rPr>
            </w:r>
            <w:r w:rsidR="0007521D">
              <w:rPr>
                <w:noProof/>
                <w:webHidden/>
              </w:rPr>
              <w:fldChar w:fldCharType="separate"/>
            </w:r>
            <w:r w:rsidR="0007521D">
              <w:rPr>
                <w:noProof/>
                <w:webHidden/>
              </w:rPr>
              <w:t>2</w:t>
            </w:r>
            <w:r w:rsidR="0007521D">
              <w:rPr>
                <w:noProof/>
                <w:webHidden/>
              </w:rPr>
              <w:fldChar w:fldCharType="end"/>
            </w:r>
          </w:hyperlink>
        </w:p>
        <w:p w14:paraId="6F61FB08" w14:textId="12A46822" w:rsidR="0007521D" w:rsidRDefault="00F32A3B">
          <w:pPr>
            <w:pStyle w:val="TOC2"/>
            <w:tabs>
              <w:tab w:val="right" w:leader="dot" w:pos="9350"/>
            </w:tabs>
            <w:rPr>
              <w:rFonts w:eastAsiaTheme="minorEastAsia"/>
              <w:noProof/>
            </w:rPr>
          </w:pPr>
          <w:hyperlink w:anchor="_Toc165656076" w:history="1">
            <w:r w:rsidR="0007521D" w:rsidRPr="002379B2">
              <w:rPr>
                <w:rStyle w:val="Hyperlink"/>
                <w:rFonts w:eastAsia="Times New Roman"/>
                <w:noProof/>
              </w:rPr>
              <w:t>1.1 Client Background</w:t>
            </w:r>
            <w:r w:rsidR="0007521D">
              <w:rPr>
                <w:noProof/>
                <w:webHidden/>
              </w:rPr>
              <w:tab/>
            </w:r>
            <w:r w:rsidR="0007521D">
              <w:rPr>
                <w:noProof/>
                <w:webHidden/>
              </w:rPr>
              <w:fldChar w:fldCharType="begin"/>
            </w:r>
            <w:r w:rsidR="0007521D">
              <w:rPr>
                <w:noProof/>
                <w:webHidden/>
              </w:rPr>
              <w:instrText xml:space="preserve"> PAGEREF _Toc165656076 \h </w:instrText>
            </w:r>
            <w:r w:rsidR="0007521D">
              <w:rPr>
                <w:noProof/>
                <w:webHidden/>
              </w:rPr>
            </w:r>
            <w:r w:rsidR="0007521D">
              <w:rPr>
                <w:noProof/>
                <w:webHidden/>
              </w:rPr>
              <w:fldChar w:fldCharType="separate"/>
            </w:r>
            <w:r w:rsidR="0007521D">
              <w:rPr>
                <w:noProof/>
                <w:webHidden/>
              </w:rPr>
              <w:t>2</w:t>
            </w:r>
            <w:r w:rsidR="0007521D">
              <w:rPr>
                <w:noProof/>
                <w:webHidden/>
              </w:rPr>
              <w:fldChar w:fldCharType="end"/>
            </w:r>
          </w:hyperlink>
        </w:p>
        <w:p w14:paraId="1CE860EA" w14:textId="795591F6" w:rsidR="0007521D" w:rsidRDefault="00F32A3B">
          <w:pPr>
            <w:pStyle w:val="TOC2"/>
            <w:tabs>
              <w:tab w:val="right" w:leader="dot" w:pos="9350"/>
            </w:tabs>
            <w:rPr>
              <w:rFonts w:eastAsiaTheme="minorEastAsia"/>
              <w:noProof/>
            </w:rPr>
          </w:pPr>
          <w:hyperlink w:anchor="_Toc165656077" w:history="1">
            <w:r w:rsidR="0007521D" w:rsidRPr="002379B2">
              <w:rPr>
                <w:rStyle w:val="Hyperlink"/>
                <w:rFonts w:eastAsia="Times New Roman"/>
                <w:noProof/>
              </w:rPr>
              <w:t>1.2 Problem Statement</w:t>
            </w:r>
            <w:r w:rsidR="0007521D">
              <w:rPr>
                <w:noProof/>
                <w:webHidden/>
              </w:rPr>
              <w:tab/>
            </w:r>
            <w:r w:rsidR="0007521D">
              <w:rPr>
                <w:noProof/>
                <w:webHidden/>
              </w:rPr>
              <w:fldChar w:fldCharType="begin"/>
            </w:r>
            <w:r w:rsidR="0007521D">
              <w:rPr>
                <w:noProof/>
                <w:webHidden/>
              </w:rPr>
              <w:instrText xml:space="preserve"> PAGEREF _Toc165656077 \h </w:instrText>
            </w:r>
            <w:r w:rsidR="0007521D">
              <w:rPr>
                <w:noProof/>
                <w:webHidden/>
              </w:rPr>
            </w:r>
            <w:r w:rsidR="0007521D">
              <w:rPr>
                <w:noProof/>
                <w:webHidden/>
              </w:rPr>
              <w:fldChar w:fldCharType="separate"/>
            </w:r>
            <w:r w:rsidR="0007521D">
              <w:rPr>
                <w:noProof/>
                <w:webHidden/>
              </w:rPr>
              <w:t>2</w:t>
            </w:r>
            <w:r w:rsidR="0007521D">
              <w:rPr>
                <w:noProof/>
                <w:webHidden/>
              </w:rPr>
              <w:fldChar w:fldCharType="end"/>
            </w:r>
          </w:hyperlink>
        </w:p>
        <w:p w14:paraId="19DA9FFE" w14:textId="0168DC95" w:rsidR="0007521D" w:rsidRDefault="00F32A3B">
          <w:pPr>
            <w:pStyle w:val="TOC2"/>
            <w:tabs>
              <w:tab w:val="right" w:leader="dot" w:pos="9350"/>
            </w:tabs>
            <w:rPr>
              <w:rFonts w:eastAsiaTheme="minorEastAsia"/>
              <w:noProof/>
            </w:rPr>
          </w:pPr>
          <w:hyperlink w:anchor="_Toc165656078" w:history="1">
            <w:r w:rsidR="0007521D" w:rsidRPr="002379B2">
              <w:rPr>
                <w:rStyle w:val="Hyperlink"/>
                <w:rFonts w:eastAsia="Times New Roman"/>
                <w:noProof/>
              </w:rPr>
              <w:t>1.3 Justification for Choosing the Problem</w:t>
            </w:r>
            <w:r w:rsidR="0007521D">
              <w:rPr>
                <w:noProof/>
                <w:webHidden/>
              </w:rPr>
              <w:tab/>
            </w:r>
            <w:r w:rsidR="0007521D">
              <w:rPr>
                <w:noProof/>
                <w:webHidden/>
              </w:rPr>
              <w:fldChar w:fldCharType="begin"/>
            </w:r>
            <w:r w:rsidR="0007521D">
              <w:rPr>
                <w:noProof/>
                <w:webHidden/>
              </w:rPr>
              <w:instrText xml:space="preserve"> PAGEREF _Toc165656078 \h </w:instrText>
            </w:r>
            <w:r w:rsidR="0007521D">
              <w:rPr>
                <w:noProof/>
                <w:webHidden/>
              </w:rPr>
            </w:r>
            <w:r w:rsidR="0007521D">
              <w:rPr>
                <w:noProof/>
                <w:webHidden/>
              </w:rPr>
              <w:fldChar w:fldCharType="separate"/>
            </w:r>
            <w:r w:rsidR="0007521D">
              <w:rPr>
                <w:noProof/>
                <w:webHidden/>
              </w:rPr>
              <w:t>2</w:t>
            </w:r>
            <w:r w:rsidR="0007521D">
              <w:rPr>
                <w:noProof/>
                <w:webHidden/>
              </w:rPr>
              <w:fldChar w:fldCharType="end"/>
            </w:r>
          </w:hyperlink>
        </w:p>
        <w:p w14:paraId="7338827A" w14:textId="38E83031" w:rsidR="0007521D" w:rsidRDefault="00F32A3B">
          <w:pPr>
            <w:pStyle w:val="TOC1"/>
            <w:tabs>
              <w:tab w:val="right" w:leader="dot" w:pos="9350"/>
            </w:tabs>
            <w:rPr>
              <w:rFonts w:eastAsiaTheme="minorEastAsia"/>
              <w:noProof/>
            </w:rPr>
          </w:pPr>
          <w:hyperlink w:anchor="_Toc165656079" w:history="1">
            <w:r w:rsidR="0007521D" w:rsidRPr="002379B2">
              <w:rPr>
                <w:rStyle w:val="Hyperlink"/>
                <w:rFonts w:eastAsia="Times New Roman"/>
                <w:noProof/>
              </w:rPr>
              <w:t>Chapter 2: Dataset Description.</w:t>
            </w:r>
            <w:r w:rsidR="0007521D">
              <w:rPr>
                <w:noProof/>
                <w:webHidden/>
              </w:rPr>
              <w:tab/>
            </w:r>
            <w:r w:rsidR="0007521D">
              <w:rPr>
                <w:noProof/>
                <w:webHidden/>
              </w:rPr>
              <w:fldChar w:fldCharType="begin"/>
            </w:r>
            <w:r w:rsidR="0007521D">
              <w:rPr>
                <w:noProof/>
                <w:webHidden/>
              </w:rPr>
              <w:instrText xml:space="preserve"> PAGEREF _Toc165656079 \h </w:instrText>
            </w:r>
            <w:r w:rsidR="0007521D">
              <w:rPr>
                <w:noProof/>
                <w:webHidden/>
              </w:rPr>
            </w:r>
            <w:r w:rsidR="0007521D">
              <w:rPr>
                <w:noProof/>
                <w:webHidden/>
              </w:rPr>
              <w:fldChar w:fldCharType="separate"/>
            </w:r>
            <w:r w:rsidR="0007521D">
              <w:rPr>
                <w:noProof/>
                <w:webHidden/>
              </w:rPr>
              <w:t>3</w:t>
            </w:r>
            <w:r w:rsidR="0007521D">
              <w:rPr>
                <w:noProof/>
                <w:webHidden/>
              </w:rPr>
              <w:fldChar w:fldCharType="end"/>
            </w:r>
          </w:hyperlink>
        </w:p>
        <w:p w14:paraId="59F26CCB" w14:textId="469C84C9" w:rsidR="0007521D" w:rsidRDefault="00F32A3B">
          <w:pPr>
            <w:pStyle w:val="TOC1"/>
            <w:tabs>
              <w:tab w:val="right" w:leader="dot" w:pos="9350"/>
            </w:tabs>
            <w:rPr>
              <w:rFonts w:eastAsiaTheme="minorEastAsia"/>
              <w:noProof/>
            </w:rPr>
          </w:pPr>
          <w:hyperlink w:anchor="_Toc165656080" w:history="1">
            <w:r w:rsidR="0007521D" w:rsidRPr="002379B2">
              <w:rPr>
                <w:rStyle w:val="Hyperlink"/>
                <w:noProof/>
              </w:rPr>
              <w:t>Chapter 3: Data Warehouse Design and Implementation.</w:t>
            </w:r>
            <w:r w:rsidR="0007521D">
              <w:rPr>
                <w:noProof/>
                <w:webHidden/>
              </w:rPr>
              <w:tab/>
            </w:r>
            <w:r w:rsidR="0007521D">
              <w:rPr>
                <w:noProof/>
                <w:webHidden/>
              </w:rPr>
              <w:fldChar w:fldCharType="begin"/>
            </w:r>
            <w:r w:rsidR="0007521D">
              <w:rPr>
                <w:noProof/>
                <w:webHidden/>
              </w:rPr>
              <w:instrText xml:space="preserve"> PAGEREF _Toc165656080 \h </w:instrText>
            </w:r>
            <w:r w:rsidR="0007521D">
              <w:rPr>
                <w:noProof/>
                <w:webHidden/>
              </w:rPr>
            </w:r>
            <w:r w:rsidR="0007521D">
              <w:rPr>
                <w:noProof/>
                <w:webHidden/>
              </w:rPr>
              <w:fldChar w:fldCharType="separate"/>
            </w:r>
            <w:r w:rsidR="0007521D">
              <w:rPr>
                <w:noProof/>
                <w:webHidden/>
              </w:rPr>
              <w:t>6</w:t>
            </w:r>
            <w:r w:rsidR="0007521D">
              <w:rPr>
                <w:noProof/>
                <w:webHidden/>
              </w:rPr>
              <w:fldChar w:fldCharType="end"/>
            </w:r>
          </w:hyperlink>
        </w:p>
        <w:p w14:paraId="444485EE" w14:textId="4C92EF44" w:rsidR="0007521D" w:rsidRDefault="00F32A3B">
          <w:pPr>
            <w:pStyle w:val="TOC2"/>
            <w:tabs>
              <w:tab w:val="right" w:leader="dot" w:pos="9350"/>
            </w:tabs>
            <w:rPr>
              <w:rFonts w:eastAsiaTheme="minorEastAsia"/>
              <w:noProof/>
            </w:rPr>
          </w:pPr>
          <w:hyperlink w:anchor="_Toc165656081" w:history="1">
            <w:r w:rsidR="0007521D" w:rsidRPr="002379B2">
              <w:rPr>
                <w:rStyle w:val="Hyperlink"/>
                <w:rFonts w:eastAsia="Times New Roman"/>
                <w:noProof/>
              </w:rPr>
              <w:t>3.1 4-step dimension modeling process</w:t>
            </w:r>
            <w:r w:rsidR="0007521D">
              <w:rPr>
                <w:noProof/>
                <w:webHidden/>
              </w:rPr>
              <w:tab/>
            </w:r>
            <w:r w:rsidR="0007521D">
              <w:rPr>
                <w:noProof/>
                <w:webHidden/>
              </w:rPr>
              <w:fldChar w:fldCharType="begin"/>
            </w:r>
            <w:r w:rsidR="0007521D">
              <w:rPr>
                <w:noProof/>
                <w:webHidden/>
              </w:rPr>
              <w:instrText xml:space="preserve"> PAGEREF _Toc165656081 \h </w:instrText>
            </w:r>
            <w:r w:rsidR="0007521D">
              <w:rPr>
                <w:noProof/>
                <w:webHidden/>
              </w:rPr>
            </w:r>
            <w:r w:rsidR="0007521D">
              <w:rPr>
                <w:noProof/>
                <w:webHidden/>
              </w:rPr>
              <w:fldChar w:fldCharType="separate"/>
            </w:r>
            <w:r w:rsidR="0007521D">
              <w:rPr>
                <w:noProof/>
                <w:webHidden/>
              </w:rPr>
              <w:t>6</w:t>
            </w:r>
            <w:r w:rsidR="0007521D">
              <w:rPr>
                <w:noProof/>
                <w:webHidden/>
              </w:rPr>
              <w:fldChar w:fldCharType="end"/>
            </w:r>
          </w:hyperlink>
        </w:p>
        <w:p w14:paraId="13D2E1AB" w14:textId="2021F541" w:rsidR="0007521D" w:rsidRDefault="00F32A3B">
          <w:pPr>
            <w:pStyle w:val="TOC2"/>
            <w:tabs>
              <w:tab w:val="right" w:leader="dot" w:pos="9350"/>
            </w:tabs>
            <w:rPr>
              <w:rFonts w:eastAsiaTheme="minorEastAsia"/>
              <w:noProof/>
            </w:rPr>
          </w:pPr>
          <w:hyperlink w:anchor="_Toc165656082" w:history="1">
            <w:r w:rsidR="0007521D" w:rsidRPr="002379B2">
              <w:rPr>
                <w:rStyle w:val="Hyperlink"/>
                <w:rFonts w:eastAsia="Times New Roman"/>
                <w:noProof/>
              </w:rPr>
              <w:t>3.2 Star Schema</w:t>
            </w:r>
            <w:r w:rsidR="0007521D">
              <w:rPr>
                <w:noProof/>
                <w:webHidden/>
              </w:rPr>
              <w:tab/>
            </w:r>
            <w:r w:rsidR="0007521D">
              <w:rPr>
                <w:noProof/>
                <w:webHidden/>
              </w:rPr>
              <w:fldChar w:fldCharType="begin"/>
            </w:r>
            <w:r w:rsidR="0007521D">
              <w:rPr>
                <w:noProof/>
                <w:webHidden/>
              </w:rPr>
              <w:instrText xml:space="preserve"> PAGEREF _Toc165656082 \h </w:instrText>
            </w:r>
            <w:r w:rsidR="0007521D">
              <w:rPr>
                <w:noProof/>
                <w:webHidden/>
              </w:rPr>
            </w:r>
            <w:r w:rsidR="0007521D">
              <w:rPr>
                <w:noProof/>
                <w:webHidden/>
              </w:rPr>
              <w:fldChar w:fldCharType="separate"/>
            </w:r>
            <w:r w:rsidR="0007521D">
              <w:rPr>
                <w:noProof/>
                <w:webHidden/>
              </w:rPr>
              <w:t>6</w:t>
            </w:r>
            <w:r w:rsidR="0007521D">
              <w:rPr>
                <w:noProof/>
                <w:webHidden/>
              </w:rPr>
              <w:fldChar w:fldCharType="end"/>
            </w:r>
          </w:hyperlink>
        </w:p>
        <w:p w14:paraId="1C28074F" w14:textId="085F6B10" w:rsidR="0007521D" w:rsidRDefault="00F32A3B">
          <w:pPr>
            <w:pStyle w:val="TOC2"/>
            <w:tabs>
              <w:tab w:val="right" w:leader="dot" w:pos="9350"/>
            </w:tabs>
            <w:rPr>
              <w:rFonts w:eastAsiaTheme="minorEastAsia"/>
              <w:noProof/>
            </w:rPr>
          </w:pPr>
          <w:hyperlink w:anchor="_Toc165656083" w:history="1">
            <w:r w:rsidR="0007521D" w:rsidRPr="002379B2">
              <w:rPr>
                <w:rStyle w:val="Hyperlink"/>
                <w:rFonts w:eastAsia="Times New Roman"/>
                <w:noProof/>
              </w:rPr>
              <w:t>3.3 Implementation</w:t>
            </w:r>
            <w:r w:rsidR="0007521D">
              <w:rPr>
                <w:noProof/>
                <w:webHidden/>
              </w:rPr>
              <w:tab/>
            </w:r>
            <w:r w:rsidR="0007521D">
              <w:rPr>
                <w:noProof/>
                <w:webHidden/>
              </w:rPr>
              <w:fldChar w:fldCharType="begin"/>
            </w:r>
            <w:r w:rsidR="0007521D">
              <w:rPr>
                <w:noProof/>
                <w:webHidden/>
              </w:rPr>
              <w:instrText xml:space="preserve"> PAGEREF _Toc165656083 \h </w:instrText>
            </w:r>
            <w:r w:rsidR="0007521D">
              <w:rPr>
                <w:noProof/>
                <w:webHidden/>
              </w:rPr>
            </w:r>
            <w:r w:rsidR="0007521D">
              <w:rPr>
                <w:noProof/>
                <w:webHidden/>
              </w:rPr>
              <w:fldChar w:fldCharType="separate"/>
            </w:r>
            <w:r w:rsidR="0007521D">
              <w:rPr>
                <w:noProof/>
                <w:webHidden/>
              </w:rPr>
              <w:t>7</w:t>
            </w:r>
            <w:r w:rsidR="0007521D">
              <w:rPr>
                <w:noProof/>
                <w:webHidden/>
              </w:rPr>
              <w:fldChar w:fldCharType="end"/>
            </w:r>
          </w:hyperlink>
        </w:p>
        <w:p w14:paraId="46AD1F4A" w14:textId="67648F8C" w:rsidR="0007521D" w:rsidRDefault="00F32A3B">
          <w:pPr>
            <w:pStyle w:val="TOC2"/>
            <w:tabs>
              <w:tab w:val="right" w:leader="dot" w:pos="9350"/>
            </w:tabs>
            <w:rPr>
              <w:rFonts w:eastAsiaTheme="minorEastAsia"/>
              <w:noProof/>
            </w:rPr>
          </w:pPr>
          <w:hyperlink w:anchor="_Toc165656084" w:history="1">
            <w:r w:rsidR="0007521D" w:rsidRPr="002379B2">
              <w:rPr>
                <w:rStyle w:val="Hyperlink"/>
                <w:rFonts w:eastAsia="Times New Roman"/>
                <w:noProof/>
              </w:rPr>
              <w:t>3.4 Control Flow Diagram</w:t>
            </w:r>
            <w:r w:rsidR="0007521D">
              <w:rPr>
                <w:noProof/>
                <w:webHidden/>
              </w:rPr>
              <w:tab/>
            </w:r>
            <w:r w:rsidR="0007521D">
              <w:rPr>
                <w:noProof/>
                <w:webHidden/>
              </w:rPr>
              <w:fldChar w:fldCharType="begin"/>
            </w:r>
            <w:r w:rsidR="0007521D">
              <w:rPr>
                <w:noProof/>
                <w:webHidden/>
              </w:rPr>
              <w:instrText xml:space="preserve"> PAGEREF _Toc165656084 \h </w:instrText>
            </w:r>
            <w:r w:rsidR="0007521D">
              <w:rPr>
                <w:noProof/>
                <w:webHidden/>
              </w:rPr>
            </w:r>
            <w:r w:rsidR="0007521D">
              <w:rPr>
                <w:noProof/>
                <w:webHidden/>
              </w:rPr>
              <w:fldChar w:fldCharType="separate"/>
            </w:r>
            <w:r w:rsidR="0007521D">
              <w:rPr>
                <w:noProof/>
                <w:webHidden/>
              </w:rPr>
              <w:t>8</w:t>
            </w:r>
            <w:r w:rsidR="0007521D">
              <w:rPr>
                <w:noProof/>
                <w:webHidden/>
              </w:rPr>
              <w:fldChar w:fldCharType="end"/>
            </w:r>
          </w:hyperlink>
        </w:p>
        <w:p w14:paraId="7A963F8F" w14:textId="64861B45" w:rsidR="0007521D" w:rsidRDefault="00F32A3B">
          <w:pPr>
            <w:pStyle w:val="TOC2"/>
            <w:tabs>
              <w:tab w:val="right" w:leader="dot" w:pos="9350"/>
            </w:tabs>
            <w:rPr>
              <w:rFonts w:eastAsiaTheme="minorEastAsia"/>
              <w:noProof/>
            </w:rPr>
          </w:pPr>
          <w:hyperlink w:anchor="_Toc165656085" w:history="1">
            <w:r w:rsidR="0007521D" w:rsidRPr="002379B2">
              <w:rPr>
                <w:rStyle w:val="Hyperlink"/>
                <w:rFonts w:eastAsia="Times New Roman"/>
                <w:noProof/>
              </w:rPr>
              <w:t>3.5 Data Flow Diagram (DFD)</w:t>
            </w:r>
            <w:r w:rsidR="0007521D">
              <w:rPr>
                <w:noProof/>
                <w:webHidden/>
              </w:rPr>
              <w:tab/>
            </w:r>
            <w:r w:rsidR="0007521D">
              <w:rPr>
                <w:noProof/>
                <w:webHidden/>
              </w:rPr>
              <w:fldChar w:fldCharType="begin"/>
            </w:r>
            <w:r w:rsidR="0007521D">
              <w:rPr>
                <w:noProof/>
                <w:webHidden/>
              </w:rPr>
              <w:instrText xml:space="preserve"> PAGEREF _Toc165656085 \h </w:instrText>
            </w:r>
            <w:r w:rsidR="0007521D">
              <w:rPr>
                <w:noProof/>
                <w:webHidden/>
              </w:rPr>
            </w:r>
            <w:r w:rsidR="0007521D">
              <w:rPr>
                <w:noProof/>
                <w:webHidden/>
              </w:rPr>
              <w:fldChar w:fldCharType="separate"/>
            </w:r>
            <w:r w:rsidR="0007521D">
              <w:rPr>
                <w:noProof/>
                <w:webHidden/>
              </w:rPr>
              <w:t>8</w:t>
            </w:r>
            <w:r w:rsidR="0007521D">
              <w:rPr>
                <w:noProof/>
                <w:webHidden/>
              </w:rPr>
              <w:fldChar w:fldCharType="end"/>
            </w:r>
          </w:hyperlink>
        </w:p>
        <w:p w14:paraId="71113D71" w14:textId="15FE2037" w:rsidR="0007521D" w:rsidRDefault="00F32A3B">
          <w:pPr>
            <w:pStyle w:val="TOC3"/>
            <w:tabs>
              <w:tab w:val="right" w:leader="dot" w:pos="9350"/>
            </w:tabs>
            <w:rPr>
              <w:rFonts w:eastAsiaTheme="minorEastAsia"/>
              <w:noProof/>
            </w:rPr>
          </w:pPr>
          <w:hyperlink w:anchor="_Toc165656086" w:history="1">
            <w:r w:rsidR="0007521D" w:rsidRPr="002379B2">
              <w:rPr>
                <w:rStyle w:val="Hyperlink"/>
                <w:rFonts w:eastAsia="Times New Roman"/>
                <w:noProof/>
              </w:rPr>
              <w:t>3.5.1 Customer DFD</w:t>
            </w:r>
            <w:r w:rsidR="0007521D">
              <w:rPr>
                <w:noProof/>
                <w:webHidden/>
              </w:rPr>
              <w:tab/>
            </w:r>
            <w:r w:rsidR="0007521D">
              <w:rPr>
                <w:noProof/>
                <w:webHidden/>
              </w:rPr>
              <w:fldChar w:fldCharType="begin"/>
            </w:r>
            <w:r w:rsidR="0007521D">
              <w:rPr>
                <w:noProof/>
                <w:webHidden/>
              </w:rPr>
              <w:instrText xml:space="preserve"> PAGEREF _Toc165656086 \h </w:instrText>
            </w:r>
            <w:r w:rsidR="0007521D">
              <w:rPr>
                <w:noProof/>
                <w:webHidden/>
              </w:rPr>
            </w:r>
            <w:r w:rsidR="0007521D">
              <w:rPr>
                <w:noProof/>
                <w:webHidden/>
              </w:rPr>
              <w:fldChar w:fldCharType="separate"/>
            </w:r>
            <w:r w:rsidR="0007521D">
              <w:rPr>
                <w:noProof/>
                <w:webHidden/>
              </w:rPr>
              <w:t>8</w:t>
            </w:r>
            <w:r w:rsidR="0007521D">
              <w:rPr>
                <w:noProof/>
                <w:webHidden/>
              </w:rPr>
              <w:fldChar w:fldCharType="end"/>
            </w:r>
          </w:hyperlink>
        </w:p>
        <w:p w14:paraId="3D6F18DA" w14:textId="39B54C90" w:rsidR="0007521D" w:rsidRDefault="00F32A3B">
          <w:pPr>
            <w:pStyle w:val="TOC3"/>
            <w:tabs>
              <w:tab w:val="right" w:leader="dot" w:pos="9350"/>
            </w:tabs>
            <w:rPr>
              <w:rFonts w:eastAsiaTheme="minorEastAsia"/>
              <w:noProof/>
            </w:rPr>
          </w:pPr>
          <w:hyperlink w:anchor="_Toc165656087" w:history="1">
            <w:r w:rsidR="0007521D" w:rsidRPr="002379B2">
              <w:rPr>
                <w:rStyle w:val="Hyperlink"/>
                <w:rFonts w:eastAsia="Times New Roman"/>
                <w:noProof/>
              </w:rPr>
              <w:t>3.5.2 Order DFD</w:t>
            </w:r>
            <w:r w:rsidR="0007521D">
              <w:rPr>
                <w:noProof/>
                <w:webHidden/>
              </w:rPr>
              <w:tab/>
            </w:r>
            <w:r w:rsidR="0007521D">
              <w:rPr>
                <w:noProof/>
                <w:webHidden/>
              </w:rPr>
              <w:fldChar w:fldCharType="begin"/>
            </w:r>
            <w:r w:rsidR="0007521D">
              <w:rPr>
                <w:noProof/>
                <w:webHidden/>
              </w:rPr>
              <w:instrText xml:space="preserve"> PAGEREF _Toc165656087 \h </w:instrText>
            </w:r>
            <w:r w:rsidR="0007521D">
              <w:rPr>
                <w:noProof/>
                <w:webHidden/>
              </w:rPr>
            </w:r>
            <w:r w:rsidR="0007521D">
              <w:rPr>
                <w:noProof/>
                <w:webHidden/>
              </w:rPr>
              <w:fldChar w:fldCharType="separate"/>
            </w:r>
            <w:r w:rsidR="0007521D">
              <w:rPr>
                <w:noProof/>
                <w:webHidden/>
              </w:rPr>
              <w:t>9</w:t>
            </w:r>
            <w:r w:rsidR="0007521D">
              <w:rPr>
                <w:noProof/>
                <w:webHidden/>
              </w:rPr>
              <w:fldChar w:fldCharType="end"/>
            </w:r>
          </w:hyperlink>
        </w:p>
        <w:p w14:paraId="6A194653" w14:textId="71A8AC92" w:rsidR="0007521D" w:rsidRDefault="00F32A3B">
          <w:pPr>
            <w:pStyle w:val="TOC3"/>
            <w:tabs>
              <w:tab w:val="right" w:leader="dot" w:pos="9350"/>
            </w:tabs>
            <w:rPr>
              <w:rFonts w:eastAsiaTheme="minorEastAsia"/>
              <w:noProof/>
            </w:rPr>
          </w:pPr>
          <w:hyperlink w:anchor="_Toc165656088" w:history="1">
            <w:r w:rsidR="0007521D" w:rsidRPr="002379B2">
              <w:rPr>
                <w:rStyle w:val="Hyperlink"/>
                <w:rFonts w:eastAsia="Times New Roman"/>
                <w:noProof/>
              </w:rPr>
              <w:t>3.5.3 Derived Column</w:t>
            </w:r>
            <w:r w:rsidR="0007521D">
              <w:rPr>
                <w:noProof/>
                <w:webHidden/>
              </w:rPr>
              <w:tab/>
            </w:r>
            <w:r w:rsidR="0007521D">
              <w:rPr>
                <w:noProof/>
                <w:webHidden/>
              </w:rPr>
              <w:fldChar w:fldCharType="begin"/>
            </w:r>
            <w:r w:rsidR="0007521D">
              <w:rPr>
                <w:noProof/>
                <w:webHidden/>
              </w:rPr>
              <w:instrText xml:space="preserve"> PAGEREF _Toc165656088 \h </w:instrText>
            </w:r>
            <w:r w:rsidR="0007521D">
              <w:rPr>
                <w:noProof/>
                <w:webHidden/>
              </w:rPr>
            </w:r>
            <w:r w:rsidR="0007521D">
              <w:rPr>
                <w:noProof/>
                <w:webHidden/>
              </w:rPr>
              <w:fldChar w:fldCharType="separate"/>
            </w:r>
            <w:r w:rsidR="0007521D">
              <w:rPr>
                <w:noProof/>
                <w:webHidden/>
              </w:rPr>
              <w:t>9</w:t>
            </w:r>
            <w:r w:rsidR="0007521D">
              <w:rPr>
                <w:noProof/>
                <w:webHidden/>
              </w:rPr>
              <w:fldChar w:fldCharType="end"/>
            </w:r>
          </w:hyperlink>
        </w:p>
        <w:p w14:paraId="66ABC3E7" w14:textId="7471513E" w:rsidR="0007521D" w:rsidRDefault="00F32A3B">
          <w:pPr>
            <w:pStyle w:val="TOC3"/>
            <w:tabs>
              <w:tab w:val="right" w:leader="dot" w:pos="9350"/>
            </w:tabs>
            <w:rPr>
              <w:rFonts w:eastAsiaTheme="minorEastAsia"/>
              <w:noProof/>
            </w:rPr>
          </w:pPr>
          <w:hyperlink w:anchor="_Toc165656089" w:history="1">
            <w:r w:rsidR="0007521D" w:rsidRPr="002379B2">
              <w:rPr>
                <w:rStyle w:val="Hyperlink"/>
                <w:rFonts w:eastAsia="Times New Roman"/>
                <w:noProof/>
              </w:rPr>
              <w:t>3.5.4 FACT DFD</w:t>
            </w:r>
            <w:r w:rsidR="0007521D">
              <w:rPr>
                <w:noProof/>
                <w:webHidden/>
              </w:rPr>
              <w:tab/>
            </w:r>
            <w:r w:rsidR="0007521D">
              <w:rPr>
                <w:noProof/>
                <w:webHidden/>
              </w:rPr>
              <w:fldChar w:fldCharType="begin"/>
            </w:r>
            <w:r w:rsidR="0007521D">
              <w:rPr>
                <w:noProof/>
                <w:webHidden/>
              </w:rPr>
              <w:instrText xml:space="preserve"> PAGEREF _Toc165656089 \h </w:instrText>
            </w:r>
            <w:r w:rsidR="0007521D">
              <w:rPr>
                <w:noProof/>
                <w:webHidden/>
              </w:rPr>
            </w:r>
            <w:r w:rsidR="0007521D">
              <w:rPr>
                <w:noProof/>
                <w:webHidden/>
              </w:rPr>
              <w:fldChar w:fldCharType="separate"/>
            </w:r>
            <w:r w:rsidR="0007521D">
              <w:rPr>
                <w:noProof/>
                <w:webHidden/>
              </w:rPr>
              <w:t>9</w:t>
            </w:r>
            <w:r w:rsidR="0007521D">
              <w:rPr>
                <w:noProof/>
                <w:webHidden/>
              </w:rPr>
              <w:fldChar w:fldCharType="end"/>
            </w:r>
          </w:hyperlink>
        </w:p>
        <w:p w14:paraId="66876861" w14:textId="5B6ACE33" w:rsidR="0007521D" w:rsidRDefault="00F32A3B">
          <w:pPr>
            <w:pStyle w:val="TOC1"/>
            <w:tabs>
              <w:tab w:val="right" w:leader="dot" w:pos="9350"/>
            </w:tabs>
            <w:rPr>
              <w:rFonts w:eastAsiaTheme="minorEastAsia"/>
              <w:noProof/>
            </w:rPr>
          </w:pPr>
          <w:hyperlink w:anchor="_Toc165656090" w:history="1">
            <w:r w:rsidR="0007521D" w:rsidRPr="002379B2">
              <w:rPr>
                <w:rStyle w:val="Hyperlink"/>
                <w:rFonts w:eastAsia="Times New Roman"/>
                <w:noProof/>
              </w:rPr>
              <w:t>Chapter 4: Data Preparation</w:t>
            </w:r>
            <w:r w:rsidR="0007521D">
              <w:rPr>
                <w:noProof/>
                <w:webHidden/>
              </w:rPr>
              <w:tab/>
            </w:r>
            <w:r w:rsidR="0007521D">
              <w:rPr>
                <w:noProof/>
                <w:webHidden/>
              </w:rPr>
              <w:fldChar w:fldCharType="begin"/>
            </w:r>
            <w:r w:rsidR="0007521D">
              <w:rPr>
                <w:noProof/>
                <w:webHidden/>
              </w:rPr>
              <w:instrText xml:space="preserve"> PAGEREF _Toc165656090 \h </w:instrText>
            </w:r>
            <w:r w:rsidR="0007521D">
              <w:rPr>
                <w:noProof/>
                <w:webHidden/>
              </w:rPr>
            </w:r>
            <w:r w:rsidR="0007521D">
              <w:rPr>
                <w:noProof/>
                <w:webHidden/>
              </w:rPr>
              <w:fldChar w:fldCharType="separate"/>
            </w:r>
            <w:r w:rsidR="0007521D">
              <w:rPr>
                <w:noProof/>
                <w:webHidden/>
              </w:rPr>
              <w:t>10</w:t>
            </w:r>
            <w:r w:rsidR="0007521D">
              <w:rPr>
                <w:noProof/>
                <w:webHidden/>
              </w:rPr>
              <w:fldChar w:fldCharType="end"/>
            </w:r>
          </w:hyperlink>
        </w:p>
        <w:p w14:paraId="73BC4DEB" w14:textId="7D6F0467" w:rsidR="0007521D" w:rsidRDefault="00F32A3B">
          <w:pPr>
            <w:pStyle w:val="TOC1"/>
            <w:tabs>
              <w:tab w:val="right" w:leader="dot" w:pos="9350"/>
            </w:tabs>
            <w:rPr>
              <w:rFonts w:eastAsiaTheme="minorEastAsia"/>
              <w:noProof/>
            </w:rPr>
          </w:pPr>
          <w:hyperlink w:anchor="_Toc165656091" w:history="1">
            <w:r w:rsidR="0007521D" w:rsidRPr="002379B2">
              <w:rPr>
                <w:rStyle w:val="Hyperlink"/>
                <w:noProof/>
              </w:rPr>
              <w:t>Chapter 5: Data Exploration</w:t>
            </w:r>
            <w:r w:rsidR="0007521D">
              <w:rPr>
                <w:noProof/>
                <w:webHidden/>
              </w:rPr>
              <w:tab/>
            </w:r>
            <w:r w:rsidR="0007521D">
              <w:rPr>
                <w:noProof/>
                <w:webHidden/>
              </w:rPr>
              <w:fldChar w:fldCharType="begin"/>
            </w:r>
            <w:r w:rsidR="0007521D">
              <w:rPr>
                <w:noProof/>
                <w:webHidden/>
              </w:rPr>
              <w:instrText xml:space="preserve"> PAGEREF _Toc165656091 \h </w:instrText>
            </w:r>
            <w:r w:rsidR="0007521D">
              <w:rPr>
                <w:noProof/>
                <w:webHidden/>
              </w:rPr>
            </w:r>
            <w:r w:rsidR="0007521D">
              <w:rPr>
                <w:noProof/>
                <w:webHidden/>
              </w:rPr>
              <w:fldChar w:fldCharType="separate"/>
            </w:r>
            <w:r w:rsidR="0007521D">
              <w:rPr>
                <w:noProof/>
                <w:webHidden/>
              </w:rPr>
              <w:t>15</w:t>
            </w:r>
            <w:r w:rsidR="0007521D">
              <w:rPr>
                <w:noProof/>
                <w:webHidden/>
              </w:rPr>
              <w:fldChar w:fldCharType="end"/>
            </w:r>
          </w:hyperlink>
        </w:p>
        <w:p w14:paraId="1A0613CE" w14:textId="4187DD00" w:rsidR="0007521D" w:rsidRDefault="00F32A3B">
          <w:pPr>
            <w:pStyle w:val="TOC2"/>
            <w:tabs>
              <w:tab w:val="right" w:leader="dot" w:pos="9350"/>
            </w:tabs>
            <w:rPr>
              <w:rFonts w:eastAsiaTheme="minorEastAsia"/>
              <w:noProof/>
            </w:rPr>
          </w:pPr>
          <w:hyperlink w:anchor="_Toc165656092" w:history="1">
            <w:r w:rsidR="0007521D" w:rsidRPr="002379B2">
              <w:rPr>
                <w:rStyle w:val="Hyperlink"/>
                <w:rFonts w:eastAsia="Times New Roman"/>
                <w:noProof/>
              </w:rPr>
              <w:t>5.1 Exploratory Data Analysis (EDA)</w:t>
            </w:r>
            <w:r w:rsidR="0007521D">
              <w:rPr>
                <w:noProof/>
                <w:webHidden/>
              </w:rPr>
              <w:tab/>
            </w:r>
            <w:r w:rsidR="0007521D">
              <w:rPr>
                <w:noProof/>
                <w:webHidden/>
              </w:rPr>
              <w:fldChar w:fldCharType="begin"/>
            </w:r>
            <w:r w:rsidR="0007521D">
              <w:rPr>
                <w:noProof/>
                <w:webHidden/>
              </w:rPr>
              <w:instrText xml:space="preserve"> PAGEREF _Toc165656092 \h </w:instrText>
            </w:r>
            <w:r w:rsidR="0007521D">
              <w:rPr>
                <w:noProof/>
                <w:webHidden/>
              </w:rPr>
            </w:r>
            <w:r w:rsidR="0007521D">
              <w:rPr>
                <w:noProof/>
                <w:webHidden/>
              </w:rPr>
              <w:fldChar w:fldCharType="separate"/>
            </w:r>
            <w:r w:rsidR="0007521D">
              <w:rPr>
                <w:noProof/>
                <w:webHidden/>
              </w:rPr>
              <w:t>15</w:t>
            </w:r>
            <w:r w:rsidR="0007521D">
              <w:rPr>
                <w:noProof/>
                <w:webHidden/>
              </w:rPr>
              <w:fldChar w:fldCharType="end"/>
            </w:r>
          </w:hyperlink>
        </w:p>
        <w:p w14:paraId="76327ACF" w14:textId="0491AA73" w:rsidR="0007521D" w:rsidRDefault="00F32A3B">
          <w:pPr>
            <w:pStyle w:val="TOC3"/>
            <w:tabs>
              <w:tab w:val="right" w:leader="dot" w:pos="9350"/>
            </w:tabs>
            <w:rPr>
              <w:rFonts w:eastAsiaTheme="minorEastAsia"/>
              <w:noProof/>
            </w:rPr>
          </w:pPr>
          <w:hyperlink w:anchor="_Toc165656093" w:history="1">
            <w:r w:rsidR="0007521D" w:rsidRPr="002379B2">
              <w:rPr>
                <w:rStyle w:val="Hyperlink"/>
                <w:rFonts w:eastAsia="Times New Roman"/>
                <w:noProof/>
              </w:rPr>
              <w:t>Descriptive Statistics Results</w:t>
            </w:r>
            <w:r w:rsidR="0007521D">
              <w:rPr>
                <w:noProof/>
                <w:webHidden/>
              </w:rPr>
              <w:tab/>
            </w:r>
            <w:r w:rsidR="0007521D">
              <w:rPr>
                <w:noProof/>
                <w:webHidden/>
              </w:rPr>
              <w:fldChar w:fldCharType="begin"/>
            </w:r>
            <w:r w:rsidR="0007521D">
              <w:rPr>
                <w:noProof/>
                <w:webHidden/>
              </w:rPr>
              <w:instrText xml:space="preserve"> PAGEREF _Toc165656093 \h </w:instrText>
            </w:r>
            <w:r w:rsidR="0007521D">
              <w:rPr>
                <w:noProof/>
                <w:webHidden/>
              </w:rPr>
            </w:r>
            <w:r w:rsidR="0007521D">
              <w:rPr>
                <w:noProof/>
                <w:webHidden/>
              </w:rPr>
              <w:fldChar w:fldCharType="separate"/>
            </w:r>
            <w:r w:rsidR="0007521D">
              <w:rPr>
                <w:noProof/>
                <w:webHidden/>
              </w:rPr>
              <w:t>15</w:t>
            </w:r>
            <w:r w:rsidR="0007521D">
              <w:rPr>
                <w:noProof/>
                <w:webHidden/>
              </w:rPr>
              <w:fldChar w:fldCharType="end"/>
            </w:r>
          </w:hyperlink>
        </w:p>
        <w:p w14:paraId="099E4127" w14:textId="5152E71B" w:rsidR="0007521D" w:rsidRDefault="00F32A3B">
          <w:pPr>
            <w:pStyle w:val="TOC3"/>
            <w:tabs>
              <w:tab w:val="right" w:leader="dot" w:pos="9350"/>
            </w:tabs>
            <w:rPr>
              <w:rFonts w:eastAsiaTheme="minorEastAsia"/>
              <w:noProof/>
            </w:rPr>
          </w:pPr>
          <w:hyperlink w:anchor="_Toc165656094" w:history="1">
            <w:r w:rsidR="0007521D" w:rsidRPr="002379B2">
              <w:rPr>
                <w:rStyle w:val="Hyperlink"/>
                <w:rFonts w:eastAsia="Times New Roman"/>
                <w:noProof/>
              </w:rPr>
              <w:t>5.2 Data Transformation</w:t>
            </w:r>
            <w:r w:rsidR="0007521D">
              <w:rPr>
                <w:noProof/>
                <w:webHidden/>
              </w:rPr>
              <w:tab/>
            </w:r>
            <w:r w:rsidR="0007521D">
              <w:rPr>
                <w:noProof/>
                <w:webHidden/>
              </w:rPr>
              <w:fldChar w:fldCharType="begin"/>
            </w:r>
            <w:r w:rsidR="0007521D">
              <w:rPr>
                <w:noProof/>
                <w:webHidden/>
              </w:rPr>
              <w:instrText xml:space="preserve"> PAGEREF _Toc165656094 \h </w:instrText>
            </w:r>
            <w:r w:rsidR="0007521D">
              <w:rPr>
                <w:noProof/>
                <w:webHidden/>
              </w:rPr>
            </w:r>
            <w:r w:rsidR="0007521D">
              <w:rPr>
                <w:noProof/>
                <w:webHidden/>
              </w:rPr>
              <w:fldChar w:fldCharType="separate"/>
            </w:r>
            <w:r w:rsidR="0007521D">
              <w:rPr>
                <w:noProof/>
                <w:webHidden/>
              </w:rPr>
              <w:t>17</w:t>
            </w:r>
            <w:r w:rsidR="0007521D">
              <w:rPr>
                <w:noProof/>
                <w:webHidden/>
              </w:rPr>
              <w:fldChar w:fldCharType="end"/>
            </w:r>
          </w:hyperlink>
        </w:p>
        <w:p w14:paraId="173622A7" w14:textId="6C11606E" w:rsidR="0007521D" w:rsidRDefault="00F32A3B">
          <w:pPr>
            <w:pStyle w:val="TOC1"/>
            <w:tabs>
              <w:tab w:val="right" w:leader="dot" w:pos="9350"/>
            </w:tabs>
            <w:rPr>
              <w:rFonts w:eastAsiaTheme="minorEastAsia"/>
              <w:noProof/>
            </w:rPr>
          </w:pPr>
          <w:hyperlink w:anchor="_Toc165656095" w:history="1">
            <w:r w:rsidR="0007521D" w:rsidRPr="002379B2">
              <w:rPr>
                <w:rStyle w:val="Hyperlink"/>
                <w:rFonts w:eastAsia="Times New Roman"/>
                <w:noProof/>
              </w:rPr>
              <w:t>Chapter 6: Data Analysis and Results</w:t>
            </w:r>
            <w:r w:rsidR="0007521D">
              <w:rPr>
                <w:noProof/>
                <w:webHidden/>
              </w:rPr>
              <w:tab/>
            </w:r>
            <w:r w:rsidR="0007521D">
              <w:rPr>
                <w:noProof/>
                <w:webHidden/>
              </w:rPr>
              <w:fldChar w:fldCharType="begin"/>
            </w:r>
            <w:r w:rsidR="0007521D">
              <w:rPr>
                <w:noProof/>
                <w:webHidden/>
              </w:rPr>
              <w:instrText xml:space="preserve"> PAGEREF _Toc165656095 \h </w:instrText>
            </w:r>
            <w:r w:rsidR="0007521D">
              <w:rPr>
                <w:noProof/>
                <w:webHidden/>
              </w:rPr>
            </w:r>
            <w:r w:rsidR="0007521D">
              <w:rPr>
                <w:noProof/>
                <w:webHidden/>
              </w:rPr>
              <w:fldChar w:fldCharType="separate"/>
            </w:r>
            <w:r w:rsidR="0007521D">
              <w:rPr>
                <w:noProof/>
                <w:webHidden/>
              </w:rPr>
              <w:t>19</w:t>
            </w:r>
            <w:r w:rsidR="0007521D">
              <w:rPr>
                <w:noProof/>
                <w:webHidden/>
              </w:rPr>
              <w:fldChar w:fldCharType="end"/>
            </w:r>
          </w:hyperlink>
        </w:p>
        <w:p w14:paraId="12DC1DF6" w14:textId="0011B627" w:rsidR="0007521D" w:rsidRDefault="00F32A3B">
          <w:pPr>
            <w:pStyle w:val="TOC1"/>
            <w:tabs>
              <w:tab w:val="right" w:leader="dot" w:pos="9350"/>
            </w:tabs>
            <w:rPr>
              <w:rFonts w:eastAsiaTheme="minorEastAsia"/>
              <w:noProof/>
            </w:rPr>
          </w:pPr>
          <w:hyperlink w:anchor="_Toc165656096" w:history="1">
            <w:r w:rsidR="0007521D" w:rsidRPr="002379B2">
              <w:rPr>
                <w:rStyle w:val="Hyperlink"/>
                <w:noProof/>
              </w:rPr>
              <w:t>Chapter 7: Business Implications</w:t>
            </w:r>
            <w:r w:rsidR="0007521D">
              <w:rPr>
                <w:noProof/>
                <w:webHidden/>
              </w:rPr>
              <w:tab/>
            </w:r>
            <w:r w:rsidR="0007521D">
              <w:rPr>
                <w:noProof/>
                <w:webHidden/>
              </w:rPr>
              <w:fldChar w:fldCharType="begin"/>
            </w:r>
            <w:r w:rsidR="0007521D">
              <w:rPr>
                <w:noProof/>
                <w:webHidden/>
              </w:rPr>
              <w:instrText xml:space="preserve"> PAGEREF _Toc165656096 \h </w:instrText>
            </w:r>
            <w:r w:rsidR="0007521D">
              <w:rPr>
                <w:noProof/>
                <w:webHidden/>
              </w:rPr>
            </w:r>
            <w:r w:rsidR="0007521D">
              <w:rPr>
                <w:noProof/>
                <w:webHidden/>
              </w:rPr>
              <w:fldChar w:fldCharType="separate"/>
            </w:r>
            <w:r w:rsidR="0007521D">
              <w:rPr>
                <w:noProof/>
                <w:webHidden/>
              </w:rPr>
              <w:t>25</w:t>
            </w:r>
            <w:r w:rsidR="0007521D">
              <w:rPr>
                <w:noProof/>
                <w:webHidden/>
              </w:rPr>
              <w:fldChar w:fldCharType="end"/>
            </w:r>
          </w:hyperlink>
        </w:p>
        <w:p w14:paraId="4AC0C5F4" w14:textId="2176302C" w:rsidR="0012793F" w:rsidRDefault="0012793F">
          <w:r>
            <w:rPr>
              <w:b/>
              <w:bCs/>
              <w:noProof/>
            </w:rPr>
            <w:fldChar w:fldCharType="end"/>
          </w:r>
        </w:p>
      </w:sdtContent>
    </w:sdt>
    <w:p w14:paraId="6EAF7B5F" w14:textId="2FDBDB9E" w:rsidR="0012793F" w:rsidRDefault="0012793F">
      <w:pPr>
        <w:rPr>
          <w:rFonts w:ascii="Times New Roman" w:eastAsia="Times New Roman" w:hAnsi="Times New Roman" w:cstheme="majorBidi"/>
          <w:sz w:val="32"/>
          <w:szCs w:val="40"/>
        </w:rPr>
      </w:pPr>
    </w:p>
    <w:p w14:paraId="503B1C6F" w14:textId="77777777" w:rsidR="0012793F" w:rsidRDefault="0012793F">
      <w:pPr>
        <w:rPr>
          <w:rFonts w:ascii="Times New Roman" w:eastAsia="Times New Roman" w:hAnsi="Times New Roman" w:cstheme="majorBidi"/>
          <w:sz w:val="32"/>
          <w:szCs w:val="40"/>
        </w:rPr>
      </w:pPr>
    </w:p>
    <w:p w14:paraId="5DF24626" w14:textId="77777777" w:rsidR="0012793F" w:rsidRDefault="0012793F">
      <w:pPr>
        <w:rPr>
          <w:rFonts w:ascii="Times New Roman" w:eastAsia="Times New Roman" w:hAnsi="Times New Roman" w:cstheme="majorBidi"/>
          <w:sz w:val="32"/>
          <w:szCs w:val="40"/>
        </w:rPr>
      </w:pPr>
    </w:p>
    <w:p w14:paraId="0030391D" w14:textId="77777777" w:rsidR="0012793F" w:rsidRDefault="0012793F">
      <w:pPr>
        <w:rPr>
          <w:rFonts w:ascii="Times New Roman" w:eastAsia="Times New Roman" w:hAnsi="Times New Roman" w:cstheme="majorBidi"/>
          <w:sz w:val="32"/>
          <w:szCs w:val="40"/>
        </w:rPr>
      </w:pPr>
    </w:p>
    <w:p w14:paraId="13A736E4" w14:textId="1E8AA3AD" w:rsidR="000E03F8" w:rsidRPr="00487C4C" w:rsidRDefault="000E03F8" w:rsidP="00487C4C">
      <w:pPr>
        <w:pStyle w:val="Heading1"/>
        <w:rPr>
          <w:rFonts w:eastAsia="Times New Roman"/>
        </w:rPr>
      </w:pPr>
      <w:bookmarkStart w:id="6" w:name="_Toc165656075"/>
      <w:r w:rsidRPr="00FF529E">
        <w:rPr>
          <w:rFonts w:eastAsia="Times New Roman"/>
        </w:rPr>
        <w:lastRenderedPageBreak/>
        <w:t>Chapter 1: Overview of Client and Problem Statement</w:t>
      </w:r>
      <w:bookmarkEnd w:id="6"/>
    </w:p>
    <w:p w14:paraId="42D9D70C" w14:textId="77777777" w:rsidR="001A6210" w:rsidRPr="001A6210" w:rsidRDefault="001A6210" w:rsidP="001A6210"/>
    <w:p w14:paraId="1BB62873" w14:textId="7E4270C6" w:rsidR="000E03F8" w:rsidRPr="00FF529E" w:rsidRDefault="004C24E7" w:rsidP="00FF529E">
      <w:pPr>
        <w:pStyle w:val="Heading2"/>
        <w:spacing w:line="276" w:lineRule="auto"/>
        <w:rPr>
          <w:rFonts w:eastAsia="Times New Roman"/>
        </w:rPr>
      </w:pPr>
      <w:bookmarkStart w:id="7" w:name="_Toc165656076"/>
      <w:r>
        <w:rPr>
          <w:rFonts w:eastAsia="Times New Roman"/>
        </w:rPr>
        <w:t xml:space="preserve">1.1 </w:t>
      </w:r>
      <w:r w:rsidR="000E03F8" w:rsidRPr="00DD6BA3">
        <w:rPr>
          <w:rFonts w:eastAsia="Times New Roman"/>
        </w:rPr>
        <w:t>Client Background</w:t>
      </w:r>
      <w:bookmarkEnd w:id="7"/>
    </w:p>
    <w:p w14:paraId="7E1D11D7" w14:textId="56C2D5C2" w:rsidR="000E03F8" w:rsidRPr="00DD6BA3" w:rsidRDefault="000E03F8" w:rsidP="00E5486E">
      <w:pPr>
        <w:pStyle w:val="ListParagraph"/>
        <w:spacing w:line="276" w:lineRule="auto"/>
        <w:rPr>
          <w:rFonts w:eastAsia="Times New Roman"/>
        </w:rPr>
      </w:pPr>
      <w:r w:rsidRPr="00DD6BA3">
        <w:t>Our client, Staples, was established in 1986 by Thomas G. Stemberg and Leo Kahn. It was one of the pioneers in the office supply superstore market, rapidly expanding across the United States and internationally. Staples offers a diverse range of products, including office supplies, technology products, and furniture. This broad product range caters to a wide variety of consumer needs, from small businesses to large corporations.</w:t>
      </w:r>
    </w:p>
    <w:p w14:paraId="15DA93FA" w14:textId="77777777" w:rsidR="00E5486E" w:rsidRPr="00E5486E" w:rsidRDefault="00E5486E" w:rsidP="00E5486E">
      <w:pPr>
        <w:pStyle w:val="ListParagraph"/>
        <w:spacing w:line="276" w:lineRule="auto"/>
      </w:pPr>
    </w:p>
    <w:p w14:paraId="58668E57" w14:textId="29283680" w:rsidR="000E03F8" w:rsidRPr="00FF529E" w:rsidRDefault="004C24E7" w:rsidP="00FF529E">
      <w:pPr>
        <w:pStyle w:val="Heading2"/>
        <w:spacing w:line="276" w:lineRule="auto"/>
        <w:rPr>
          <w:rFonts w:eastAsia="Times New Roman"/>
        </w:rPr>
      </w:pPr>
      <w:bookmarkStart w:id="8" w:name="_Toc165656077"/>
      <w:r>
        <w:rPr>
          <w:rFonts w:eastAsia="Times New Roman"/>
        </w:rPr>
        <w:t xml:space="preserve">1.2 </w:t>
      </w:r>
      <w:r w:rsidR="000E03F8" w:rsidRPr="00DD6BA3">
        <w:rPr>
          <w:rFonts w:eastAsia="Times New Roman"/>
        </w:rPr>
        <w:t>Problem Statement</w:t>
      </w:r>
      <w:bookmarkEnd w:id="8"/>
    </w:p>
    <w:p w14:paraId="0B16F011" w14:textId="6D6FD85F" w:rsidR="00FF529E" w:rsidRPr="00FF529E" w:rsidRDefault="00515EDB" w:rsidP="00FF529E">
      <w:pPr>
        <w:pStyle w:val="ListParagraph"/>
        <w:spacing w:line="276" w:lineRule="auto"/>
      </w:pPr>
      <w:r w:rsidRPr="00515EDB">
        <w:t>In the pursuit of enhancing sales strategies, Staples faces a critical challenge centered on analyzing consumer behavior. Understanding and optimizing these behavioral patterns is paramount for maximizing profitability and maintaining a competitive edge in the market. By delving deep into consumer actions, preferences, and purchasing habits, Staples aims to develop targeted approaches that resonate with its customer base, ultimately driving increased sales and sustained business growth.</w:t>
      </w:r>
    </w:p>
    <w:p w14:paraId="4914D4F5" w14:textId="77777777" w:rsidR="00515EDB" w:rsidRPr="00FF529E" w:rsidRDefault="00515EDB" w:rsidP="00FF529E">
      <w:pPr>
        <w:pStyle w:val="ListParagraph"/>
        <w:spacing w:line="276" w:lineRule="auto"/>
      </w:pPr>
    </w:p>
    <w:p w14:paraId="58E03DD0" w14:textId="2D31C1C5" w:rsidR="000E03F8" w:rsidRPr="00FF529E" w:rsidRDefault="004C24E7" w:rsidP="00FF529E">
      <w:pPr>
        <w:pStyle w:val="Heading2"/>
        <w:spacing w:line="276" w:lineRule="auto"/>
        <w:rPr>
          <w:rFonts w:eastAsia="Times New Roman"/>
        </w:rPr>
      </w:pPr>
      <w:bookmarkStart w:id="9" w:name="_Toc165656078"/>
      <w:r>
        <w:rPr>
          <w:rFonts w:eastAsia="Times New Roman"/>
        </w:rPr>
        <w:t xml:space="preserve">1.3 </w:t>
      </w:r>
      <w:r w:rsidR="000E03F8" w:rsidRPr="00DD6BA3">
        <w:rPr>
          <w:rFonts w:eastAsia="Times New Roman"/>
        </w:rPr>
        <w:t>Justification for Choosing the Problem</w:t>
      </w:r>
      <w:bookmarkEnd w:id="9"/>
    </w:p>
    <w:p w14:paraId="55D9F127" w14:textId="0085B18F" w:rsidR="00B21082" w:rsidRDefault="000E03F8" w:rsidP="00FF529E">
      <w:pPr>
        <w:pStyle w:val="ListParagraph"/>
        <w:spacing w:line="276" w:lineRule="auto"/>
      </w:pPr>
      <w:r w:rsidRPr="00DD6BA3">
        <w:t>This problem was chosen due to its direct impact on Staples’ strategic goals of increasing sales and market share. By leveraging detailed data analysis, we can provide actionable insights into how different factors affect sales outcomes. These insights will allow Staples to tailor their marketing and operational strategies to better meet consumer demands and improve financial performance. The analysis will focus on sales across different months and states, deviations from sales targets, and the effects of shipping options on delivery efficiency.</w:t>
      </w:r>
    </w:p>
    <w:p w14:paraId="223FE9E6" w14:textId="77777777" w:rsidR="00E4338A" w:rsidRDefault="00E4338A">
      <w:pPr>
        <w:rPr>
          <w:rFonts w:ascii="Times New Roman" w:eastAsia="Times New Roman" w:hAnsi="Times New Roman" w:cstheme="majorBidi"/>
          <w:sz w:val="32"/>
          <w:szCs w:val="40"/>
        </w:rPr>
      </w:pPr>
      <w:r>
        <w:rPr>
          <w:rFonts w:eastAsia="Times New Roman"/>
        </w:rPr>
        <w:br w:type="page"/>
      </w:r>
    </w:p>
    <w:p w14:paraId="0D677A60" w14:textId="75FDBCC6" w:rsidR="00F7258D" w:rsidRDefault="00703EA2" w:rsidP="00F7258D">
      <w:pPr>
        <w:pStyle w:val="Heading1"/>
      </w:pPr>
      <w:bookmarkStart w:id="10" w:name="_Toc165656079"/>
      <w:r w:rsidRPr="00DD6BA3">
        <w:rPr>
          <w:rFonts w:eastAsia="Times New Roman"/>
        </w:rPr>
        <w:lastRenderedPageBreak/>
        <w:t>Chapter 2: Dataset Description.</w:t>
      </w:r>
      <w:bookmarkEnd w:id="10"/>
      <w:r w:rsidRPr="00DD6BA3">
        <w:rPr>
          <w:rFonts w:eastAsia="Times New Roman"/>
        </w:rPr>
        <w:t xml:space="preserve"> </w:t>
      </w:r>
    </w:p>
    <w:p w14:paraId="75CA15A7" w14:textId="77777777" w:rsidR="00043BE3" w:rsidRPr="00DD6BA3" w:rsidRDefault="00043BE3" w:rsidP="00DD6BA3">
      <w:pPr>
        <w:shd w:val="clear" w:color="auto" w:fill="FFFFFF"/>
        <w:spacing w:after="0" w:line="480" w:lineRule="auto"/>
        <w:rPr>
          <w:rFonts w:ascii="Arial" w:eastAsia="Times New Roman" w:hAnsi="Arial" w:cs="Arial"/>
          <w:color w:val="000000"/>
          <w:kern w:val="0"/>
          <w14:ligatures w14:val="none"/>
        </w:rPr>
      </w:pPr>
    </w:p>
    <w:p w14:paraId="64AD95BC" w14:textId="6E4ED0AA" w:rsidR="00043BE3" w:rsidRPr="00DD6BA3" w:rsidRDefault="00043BE3" w:rsidP="00F7258D">
      <w:pPr>
        <w:pStyle w:val="ListParagraph"/>
      </w:pPr>
      <w:r w:rsidRPr="00DD6BA3">
        <w:t xml:space="preserve">Our analysis leverages multiple datasets from Staples to understand consumer behavior, sales distribution, and the effectiveness of promotions. Below is the data dictionary for each dataset utilized in our </w:t>
      </w:r>
      <w:r w:rsidR="000721F7" w:rsidRPr="00DD6BA3">
        <w:t>study</w:t>
      </w:r>
      <w:r w:rsidR="000721F7">
        <w:t xml:space="preserve">. </w:t>
      </w:r>
    </w:p>
    <w:p w14:paraId="361B2E6B" w14:textId="2FCE94CE" w:rsidR="006B607D" w:rsidRPr="00DD6BA3" w:rsidRDefault="006B607D" w:rsidP="00DD6BA3">
      <w:pPr>
        <w:shd w:val="clear" w:color="auto" w:fill="FFFFFF"/>
        <w:spacing w:after="0" w:line="480" w:lineRule="auto"/>
        <w:rPr>
          <w:rFonts w:ascii="Times New Roman" w:eastAsia="Times New Roman" w:hAnsi="Times New Roman" w:cs="Times New Roman"/>
          <w:color w:val="000000"/>
          <w:kern w:val="0"/>
          <w14:ligatures w14:val="none"/>
        </w:rPr>
      </w:pPr>
    </w:p>
    <w:tbl>
      <w:tblPr>
        <w:tblStyle w:val="TableGrid"/>
        <w:tblW w:w="0" w:type="auto"/>
        <w:jc w:val="center"/>
        <w:tblLook w:val="04A0" w:firstRow="1" w:lastRow="0" w:firstColumn="1" w:lastColumn="0" w:noHBand="0" w:noVBand="1"/>
      </w:tblPr>
      <w:tblGrid>
        <w:gridCol w:w="3116"/>
        <w:gridCol w:w="3117"/>
        <w:gridCol w:w="3117"/>
      </w:tblGrid>
      <w:tr w:rsidR="00EF4C37" w:rsidRPr="00771D7B" w14:paraId="514AC5D1" w14:textId="77777777" w:rsidTr="00771D7B">
        <w:trPr>
          <w:trHeight w:val="610"/>
          <w:jc w:val="center"/>
        </w:trPr>
        <w:tc>
          <w:tcPr>
            <w:tcW w:w="3116" w:type="dxa"/>
            <w:vAlign w:val="center"/>
            <w:hideMark/>
          </w:tcPr>
          <w:p w14:paraId="69DEF549" w14:textId="77777777" w:rsidR="00EF4C37" w:rsidRPr="00771D7B" w:rsidRDefault="00EF4C37" w:rsidP="00EF4C37">
            <w:pPr>
              <w:jc w:val="cente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Attribute</w:t>
            </w:r>
          </w:p>
        </w:tc>
        <w:tc>
          <w:tcPr>
            <w:tcW w:w="3117" w:type="dxa"/>
            <w:vAlign w:val="center"/>
            <w:hideMark/>
          </w:tcPr>
          <w:p w14:paraId="2974D686" w14:textId="77777777" w:rsidR="00EF4C37" w:rsidRPr="00771D7B" w:rsidRDefault="00EF4C37" w:rsidP="00EF4C37">
            <w:pPr>
              <w:jc w:val="cente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Type</w:t>
            </w:r>
          </w:p>
        </w:tc>
        <w:tc>
          <w:tcPr>
            <w:tcW w:w="3117" w:type="dxa"/>
            <w:vAlign w:val="center"/>
            <w:hideMark/>
          </w:tcPr>
          <w:p w14:paraId="0256A6D4" w14:textId="77777777" w:rsidR="00EF4C37" w:rsidRPr="00771D7B" w:rsidRDefault="00EF4C37" w:rsidP="00EF4C37">
            <w:pPr>
              <w:jc w:val="cente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Description</w:t>
            </w:r>
          </w:p>
        </w:tc>
      </w:tr>
      <w:tr w:rsidR="00B20AFB" w:rsidRPr="00771D7B" w14:paraId="75C677AD" w14:textId="77777777" w:rsidTr="00771D7B">
        <w:trPr>
          <w:trHeight w:val="610"/>
          <w:jc w:val="center"/>
        </w:trPr>
        <w:tc>
          <w:tcPr>
            <w:tcW w:w="3116" w:type="dxa"/>
            <w:vAlign w:val="center"/>
            <w:hideMark/>
          </w:tcPr>
          <w:p w14:paraId="3C93C29D"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Category</w:t>
            </w:r>
          </w:p>
        </w:tc>
        <w:tc>
          <w:tcPr>
            <w:tcW w:w="3117" w:type="dxa"/>
            <w:vAlign w:val="center"/>
            <w:hideMark/>
          </w:tcPr>
          <w:p w14:paraId="0B9DC9CB" w14:textId="7AC58585"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3F533289" w14:textId="7A9A5962"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Represents the classification of products or services</w:t>
            </w:r>
          </w:p>
        </w:tc>
      </w:tr>
      <w:tr w:rsidR="00B20AFB" w:rsidRPr="00771D7B" w14:paraId="27F844E8" w14:textId="77777777" w:rsidTr="00771D7B">
        <w:trPr>
          <w:trHeight w:val="320"/>
          <w:jc w:val="center"/>
        </w:trPr>
        <w:tc>
          <w:tcPr>
            <w:tcW w:w="3116" w:type="dxa"/>
            <w:vAlign w:val="center"/>
            <w:hideMark/>
          </w:tcPr>
          <w:p w14:paraId="59EA13BE"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City</w:t>
            </w:r>
          </w:p>
        </w:tc>
        <w:tc>
          <w:tcPr>
            <w:tcW w:w="3117" w:type="dxa"/>
            <w:vAlign w:val="center"/>
            <w:hideMark/>
          </w:tcPr>
          <w:p w14:paraId="04044F72" w14:textId="498FA712"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34687FB6" w14:textId="0036D122"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The city in which the customer or transaction is located</w:t>
            </w:r>
          </w:p>
        </w:tc>
      </w:tr>
      <w:tr w:rsidR="00B20AFB" w:rsidRPr="00771D7B" w14:paraId="226C4B42" w14:textId="77777777" w:rsidTr="00771D7B">
        <w:trPr>
          <w:trHeight w:val="320"/>
          <w:jc w:val="center"/>
        </w:trPr>
        <w:tc>
          <w:tcPr>
            <w:tcW w:w="3116" w:type="dxa"/>
            <w:vAlign w:val="center"/>
            <w:hideMark/>
          </w:tcPr>
          <w:p w14:paraId="7A783F4F"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Color</w:t>
            </w:r>
          </w:p>
        </w:tc>
        <w:tc>
          <w:tcPr>
            <w:tcW w:w="3117" w:type="dxa"/>
            <w:vAlign w:val="center"/>
            <w:hideMark/>
          </w:tcPr>
          <w:p w14:paraId="7221C164" w14:textId="2761F8A1"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140517BC" w14:textId="1F38CF2A"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color specification of the product</w:t>
            </w:r>
          </w:p>
        </w:tc>
      </w:tr>
      <w:tr w:rsidR="00B20AFB" w:rsidRPr="00771D7B" w14:paraId="444F0986" w14:textId="77777777" w:rsidTr="00771D7B">
        <w:trPr>
          <w:trHeight w:val="320"/>
          <w:jc w:val="center"/>
        </w:trPr>
        <w:tc>
          <w:tcPr>
            <w:tcW w:w="3116" w:type="dxa"/>
            <w:vAlign w:val="center"/>
            <w:hideMark/>
          </w:tcPr>
          <w:p w14:paraId="2F8FF327"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Cost</w:t>
            </w:r>
          </w:p>
        </w:tc>
        <w:tc>
          <w:tcPr>
            <w:tcW w:w="3117" w:type="dxa"/>
            <w:vAlign w:val="center"/>
            <w:hideMark/>
          </w:tcPr>
          <w:p w14:paraId="406FE048" w14:textId="384F843D"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1EFBFE14" w14:textId="7AD09166"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Cost price of the product or service</w:t>
            </w:r>
          </w:p>
        </w:tc>
      </w:tr>
      <w:tr w:rsidR="00B20AFB" w:rsidRPr="00771D7B" w14:paraId="3E5E4678" w14:textId="77777777" w:rsidTr="00771D7B">
        <w:trPr>
          <w:trHeight w:val="320"/>
          <w:jc w:val="center"/>
        </w:trPr>
        <w:tc>
          <w:tcPr>
            <w:tcW w:w="3116" w:type="dxa"/>
            <w:vAlign w:val="center"/>
            <w:hideMark/>
          </w:tcPr>
          <w:p w14:paraId="272D45BA"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Country</w:t>
            </w:r>
          </w:p>
        </w:tc>
        <w:tc>
          <w:tcPr>
            <w:tcW w:w="3117" w:type="dxa"/>
            <w:vAlign w:val="center"/>
            <w:hideMark/>
          </w:tcPr>
          <w:p w14:paraId="0ED8C791" w14:textId="1A1CD8A5"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2D6CB4BB" w14:textId="2718CCB6"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country where the transaction takes place or where the customer resides.</w:t>
            </w:r>
          </w:p>
        </w:tc>
      </w:tr>
      <w:tr w:rsidR="00B20AFB" w:rsidRPr="00771D7B" w14:paraId="52EC96A1" w14:textId="77777777" w:rsidTr="00771D7B">
        <w:trPr>
          <w:trHeight w:val="610"/>
          <w:jc w:val="center"/>
        </w:trPr>
        <w:tc>
          <w:tcPr>
            <w:tcW w:w="3116" w:type="dxa"/>
            <w:vAlign w:val="center"/>
            <w:hideMark/>
          </w:tcPr>
          <w:p w14:paraId="41C24FF2"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Customer ID</w:t>
            </w:r>
          </w:p>
        </w:tc>
        <w:tc>
          <w:tcPr>
            <w:tcW w:w="3117" w:type="dxa"/>
            <w:vAlign w:val="center"/>
            <w:hideMark/>
          </w:tcPr>
          <w:p w14:paraId="5681D566" w14:textId="7A4BC82D"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4DE485C4" w14:textId="3C8DAC04"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Unique identifier for each customer</w:t>
            </w:r>
          </w:p>
        </w:tc>
      </w:tr>
      <w:tr w:rsidR="00B20AFB" w:rsidRPr="00771D7B" w14:paraId="2768C4AC" w14:textId="77777777" w:rsidTr="00771D7B">
        <w:trPr>
          <w:trHeight w:val="610"/>
          <w:jc w:val="center"/>
        </w:trPr>
        <w:tc>
          <w:tcPr>
            <w:tcW w:w="3116" w:type="dxa"/>
            <w:vAlign w:val="center"/>
            <w:hideMark/>
          </w:tcPr>
          <w:p w14:paraId="595B83F1"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Customer Name</w:t>
            </w:r>
          </w:p>
        </w:tc>
        <w:tc>
          <w:tcPr>
            <w:tcW w:w="3117" w:type="dxa"/>
            <w:vAlign w:val="center"/>
            <w:hideMark/>
          </w:tcPr>
          <w:p w14:paraId="26E18C25" w14:textId="10C9740A"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35CA27E1" w14:textId="5FA109FA"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Name of the customer</w:t>
            </w:r>
          </w:p>
        </w:tc>
      </w:tr>
      <w:tr w:rsidR="00B20AFB" w:rsidRPr="00771D7B" w14:paraId="79138B3F" w14:textId="77777777" w:rsidTr="00771D7B">
        <w:trPr>
          <w:trHeight w:val="610"/>
          <w:jc w:val="center"/>
        </w:trPr>
        <w:tc>
          <w:tcPr>
            <w:tcW w:w="3116" w:type="dxa"/>
            <w:vAlign w:val="center"/>
            <w:hideMark/>
          </w:tcPr>
          <w:p w14:paraId="794DBD78" w14:textId="77777777" w:rsidR="00B20AFB" w:rsidRPr="00771D7B" w:rsidRDefault="00B20AFB" w:rsidP="00B20AFB">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CustomerSK</w:t>
            </w:r>
            <w:proofErr w:type="spellEnd"/>
          </w:p>
        </w:tc>
        <w:tc>
          <w:tcPr>
            <w:tcW w:w="3117" w:type="dxa"/>
            <w:vAlign w:val="center"/>
            <w:hideMark/>
          </w:tcPr>
          <w:p w14:paraId="366A8D45" w14:textId="02112287"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30BA6077" w14:textId="6A6B009A"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Surrogate key for the customer dimension in a data warehouse</w:t>
            </w:r>
          </w:p>
        </w:tc>
      </w:tr>
      <w:tr w:rsidR="00091B19" w:rsidRPr="00771D7B" w14:paraId="76CB12CF" w14:textId="77777777" w:rsidTr="00771D7B">
        <w:trPr>
          <w:trHeight w:val="610"/>
          <w:jc w:val="center"/>
        </w:trPr>
        <w:tc>
          <w:tcPr>
            <w:tcW w:w="3116" w:type="dxa"/>
            <w:vAlign w:val="center"/>
          </w:tcPr>
          <w:p w14:paraId="36F765CC" w14:textId="31337259" w:rsidR="00091B19" w:rsidRPr="00771D7B" w:rsidRDefault="00091B19"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Date</w:t>
            </w:r>
          </w:p>
        </w:tc>
        <w:tc>
          <w:tcPr>
            <w:tcW w:w="3117" w:type="dxa"/>
            <w:vAlign w:val="center"/>
          </w:tcPr>
          <w:p w14:paraId="4C0906EB" w14:textId="09541C03" w:rsidR="00091B19" w:rsidRPr="00771D7B" w:rsidRDefault="00091B19"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DATE</w:t>
            </w:r>
          </w:p>
        </w:tc>
        <w:tc>
          <w:tcPr>
            <w:tcW w:w="3117" w:type="dxa"/>
            <w:vAlign w:val="center"/>
          </w:tcPr>
          <w:p w14:paraId="115B4DF9" w14:textId="61C10DE2" w:rsidR="00091B19"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Specific date when an event occurs</w:t>
            </w:r>
          </w:p>
        </w:tc>
      </w:tr>
      <w:tr w:rsidR="00B20AFB" w:rsidRPr="00771D7B" w14:paraId="0F5ABC6A" w14:textId="77777777" w:rsidTr="00771D7B">
        <w:trPr>
          <w:trHeight w:val="320"/>
          <w:jc w:val="center"/>
        </w:trPr>
        <w:tc>
          <w:tcPr>
            <w:tcW w:w="3116" w:type="dxa"/>
            <w:vAlign w:val="center"/>
            <w:hideMark/>
          </w:tcPr>
          <w:p w14:paraId="7DD1DDCE" w14:textId="77777777" w:rsidR="00B20AFB" w:rsidRPr="00771D7B" w:rsidRDefault="00B20AFB" w:rsidP="00B20AFB">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DateSK</w:t>
            </w:r>
            <w:proofErr w:type="spellEnd"/>
          </w:p>
        </w:tc>
        <w:tc>
          <w:tcPr>
            <w:tcW w:w="3117" w:type="dxa"/>
            <w:vAlign w:val="center"/>
            <w:hideMark/>
          </w:tcPr>
          <w:p w14:paraId="773713A8" w14:textId="58279CAE" w:rsidR="00B20AFB" w:rsidRPr="00771D7B" w:rsidRDefault="00207ED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16F9FC8F" w14:textId="1117D14E" w:rsidR="00B20AFB" w:rsidRPr="00771D7B" w:rsidRDefault="00F7258D"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Surrogate key for the date dimension in a data warehouse</w:t>
            </w:r>
          </w:p>
        </w:tc>
      </w:tr>
      <w:tr w:rsidR="00B20AFB" w:rsidRPr="00771D7B" w14:paraId="6EEB017C" w14:textId="77777777" w:rsidTr="00771D7B">
        <w:trPr>
          <w:trHeight w:val="610"/>
          <w:jc w:val="center"/>
        </w:trPr>
        <w:tc>
          <w:tcPr>
            <w:tcW w:w="3116" w:type="dxa"/>
            <w:vAlign w:val="center"/>
            <w:hideMark/>
          </w:tcPr>
          <w:p w14:paraId="26FAE668" w14:textId="77777777" w:rsidR="00B20AFB" w:rsidRPr="00771D7B" w:rsidRDefault="00B20AFB" w:rsidP="00B20AFB">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DateString</w:t>
            </w:r>
            <w:proofErr w:type="spellEnd"/>
          </w:p>
        </w:tc>
        <w:tc>
          <w:tcPr>
            <w:tcW w:w="3117" w:type="dxa"/>
            <w:vAlign w:val="center"/>
            <w:hideMark/>
          </w:tcPr>
          <w:p w14:paraId="0265EA98" w14:textId="38EBDECF"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1AE56F49" w14:textId="20810848" w:rsidR="00B20AFB" w:rsidRPr="00771D7B" w:rsidRDefault="005334E1"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Date in string format</w:t>
            </w:r>
          </w:p>
        </w:tc>
      </w:tr>
      <w:tr w:rsidR="00B20AFB" w:rsidRPr="00771D7B" w14:paraId="01A8EDAF" w14:textId="77777777" w:rsidTr="00771D7B">
        <w:trPr>
          <w:trHeight w:val="320"/>
          <w:jc w:val="center"/>
        </w:trPr>
        <w:tc>
          <w:tcPr>
            <w:tcW w:w="3116" w:type="dxa"/>
            <w:vAlign w:val="center"/>
            <w:hideMark/>
          </w:tcPr>
          <w:p w14:paraId="48A4EB35" w14:textId="77777777" w:rsidR="00B20AFB" w:rsidRPr="00771D7B" w:rsidRDefault="00B20AFB" w:rsidP="00B20AFB">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Day</w:t>
            </w:r>
          </w:p>
        </w:tc>
        <w:tc>
          <w:tcPr>
            <w:tcW w:w="3117" w:type="dxa"/>
            <w:vAlign w:val="center"/>
            <w:hideMark/>
          </w:tcPr>
          <w:p w14:paraId="79E01F26" w14:textId="430959E1" w:rsidR="00B20AFB" w:rsidRPr="00771D7B" w:rsidRDefault="00281E86"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2617FF46" w14:textId="2F8F1E10" w:rsidR="00B20AFB" w:rsidRPr="00771D7B" w:rsidRDefault="005334E1"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Day of the month (1-31)</w:t>
            </w:r>
          </w:p>
        </w:tc>
      </w:tr>
      <w:tr w:rsidR="00B20AFB" w:rsidRPr="00771D7B" w14:paraId="0344DA41" w14:textId="77777777" w:rsidTr="00771D7B">
        <w:trPr>
          <w:trHeight w:val="610"/>
          <w:jc w:val="center"/>
        </w:trPr>
        <w:tc>
          <w:tcPr>
            <w:tcW w:w="3116" w:type="dxa"/>
            <w:vAlign w:val="center"/>
            <w:hideMark/>
          </w:tcPr>
          <w:p w14:paraId="48B31077" w14:textId="77777777" w:rsidR="00B20AFB" w:rsidRPr="00771D7B" w:rsidRDefault="00B20AFB" w:rsidP="00B20AFB">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DayofWeek</w:t>
            </w:r>
            <w:proofErr w:type="spellEnd"/>
          </w:p>
        </w:tc>
        <w:tc>
          <w:tcPr>
            <w:tcW w:w="3117" w:type="dxa"/>
            <w:vAlign w:val="center"/>
            <w:hideMark/>
          </w:tcPr>
          <w:p w14:paraId="188B806C" w14:textId="523B48FC" w:rsidR="00B20AFB" w:rsidRPr="00771D7B" w:rsidRDefault="00281E86"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3ACA7059" w14:textId="274C275F" w:rsidR="00B20AFB" w:rsidRPr="00771D7B" w:rsidRDefault="005334E1"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Numeric representation of the day of the week (1-7)</w:t>
            </w:r>
          </w:p>
        </w:tc>
      </w:tr>
      <w:tr w:rsidR="00B20AFB" w:rsidRPr="00771D7B" w14:paraId="3510ACC1" w14:textId="77777777" w:rsidTr="00771D7B">
        <w:trPr>
          <w:trHeight w:val="910"/>
          <w:jc w:val="center"/>
        </w:trPr>
        <w:tc>
          <w:tcPr>
            <w:tcW w:w="3116" w:type="dxa"/>
            <w:vAlign w:val="center"/>
            <w:hideMark/>
          </w:tcPr>
          <w:p w14:paraId="0375B3E1" w14:textId="77777777" w:rsidR="00B20AFB" w:rsidRPr="00771D7B" w:rsidRDefault="00B20AFB" w:rsidP="00B20AFB">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DayofWeekName</w:t>
            </w:r>
            <w:proofErr w:type="spellEnd"/>
          </w:p>
        </w:tc>
        <w:tc>
          <w:tcPr>
            <w:tcW w:w="3117" w:type="dxa"/>
            <w:vAlign w:val="center"/>
            <w:hideMark/>
          </w:tcPr>
          <w:p w14:paraId="55825E0F" w14:textId="6D7E45BE" w:rsidR="00B20AFB" w:rsidRPr="00771D7B" w:rsidRDefault="00B20AFB"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w:t>
            </w:r>
            <w:r w:rsidR="00D64C83" w:rsidRPr="00771D7B">
              <w:rPr>
                <w:rFonts w:ascii="Times New Roman" w:eastAsia="Times New Roman" w:hAnsi="Times New Roman" w:cs="Times New Roman"/>
                <w:color w:val="000000"/>
                <w:kern w:val="0"/>
                <w14:ligatures w14:val="none"/>
              </w:rPr>
              <w:t>1</w:t>
            </w:r>
            <w:r w:rsidRPr="00771D7B">
              <w:rPr>
                <w:rFonts w:ascii="Times New Roman" w:eastAsia="Times New Roman" w:hAnsi="Times New Roman" w:cs="Times New Roman"/>
                <w:color w:val="000000"/>
                <w:kern w:val="0"/>
                <w14:ligatures w14:val="none"/>
              </w:rPr>
              <w:t>0)</w:t>
            </w:r>
          </w:p>
        </w:tc>
        <w:tc>
          <w:tcPr>
            <w:tcW w:w="3117" w:type="dxa"/>
            <w:vAlign w:val="center"/>
            <w:hideMark/>
          </w:tcPr>
          <w:p w14:paraId="055F5370" w14:textId="5364A3AA" w:rsidR="00B20AFB" w:rsidRPr="00771D7B" w:rsidRDefault="00073764"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name of the day of the week</w:t>
            </w:r>
          </w:p>
        </w:tc>
      </w:tr>
      <w:tr w:rsidR="00B20AFB" w:rsidRPr="00771D7B" w14:paraId="5F3B1937" w14:textId="77777777" w:rsidTr="00771D7B">
        <w:trPr>
          <w:trHeight w:val="610"/>
          <w:jc w:val="center"/>
        </w:trPr>
        <w:tc>
          <w:tcPr>
            <w:tcW w:w="3116" w:type="dxa"/>
            <w:vAlign w:val="center"/>
            <w:hideMark/>
          </w:tcPr>
          <w:p w14:paraId="5BC04360" w14:textId="77777777" w:rsidR="00B20AFB" w:rsidRPr="00771D7B" w:rsidRDefault="00B20AFB" w:rsidP="00B20AFB">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lastRenderedPageBreak/>
              <w:t>DayofYear</w:t>
            </w:r>
            <w:proofErr w:type="spellEnd"/>
          </w:p>
        </w:tc>
        <w:tc>
          <w:tcPr>
            <w:tcW w:w="3117" w:type="dxa"/>
            <w:vAlign w:val="center"/>
            <w:hideMark/>
          </w:tcPr>
          <w:p w14:paraId="79E59CDA" w14:textId="5B5410DA" w:rsidR="00B20AFB" w:rsidRPr="00771D7B" w:rsidRDefault="003E6218" w:rsidP="00B20AFB">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78BF555F" w14:textId="5806CF98" w:rsidR="00B20AFB" w:rsidRPr="00771D7B" w:rsidRDefault="00073764" w:rsidP="00B20AFB">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day number of the year</w:t>
            </w:r>
          </w:p>
        </w:tc>
      </w:tr>
      <w:tr w:rsidR="00700FB8" w:rsidRPr="00771D7B" w14:paraId="588BC7E7" w14:textId="77777777" w:rsidTr="00771D7B">
        <w:trPr>
          <w:trHeight w:val="610"/>
          <w:jc w:val="center"/>
        </w:trPr>
        <w:tc>
          <w:tcPr>
            <w:tcW w:w="3116" w:type="dxa"/>
            <w:vAlign w:val="center"/>
            <w:hideMark/>
          </w:tcPr>
          <w:p w14:paraId="79434EFC"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Discount</w:t>
            </w:r>
          </w:p>
        </w:tc>
        <w:tc>
          <w:tcPr>
            <w:tcW w:w="3117" w:type="dxa"/>
            <w:vAlign w:val="center"/>
            <w:hideMark/>
          </w:tcPr>
          <w:p w14:paraId="263A0AFD" w14:textId="61BF7730"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NUMERIC(18,3)</w:t>
            </w:r>
          </w:p>
        </w:tc>
        <w:tc>
          <w:tcPr>
            <w:tcW w:w="3117" w:type="dxa"/>
            <w:vAlign w:val="center"/>
            <w:hideMark/>
          </w:tcPr>
          <w:p w14:paraId="1BC4660D" w14:textId="1F3CDDBA" w:rsidR="00700FB8" w:rsidRPr="00771D7B" w:rsidRDefault="00073764"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discount amount applied to a sale</w:t>
            </w:r>
          </w:p>
        </w:tc>
      </w:tr>
      <w:tr w:rsidR="00700FB8" w:rsidRPr="00771D7B" w14:paraId="57003361" w14:textId="77777777" w:rsidTr="00771D7B">
        <w:trPr>
          <w:trHeight w:val="610"/>
          <w:jc w:val="center"/>
        </w:trPr>
        <w:tc>
          <w:tcPr>
            <w:tcW w:w="3116" w:type="dxa"/>
            <w:vAlign w:val="center"/>
            <w:hideMark/>
          </w:tcPr>
          <w:p w14:paraId="0580D831" w14:textId="77777777" w:rsidR="00700FB8" w:rsidRPr="00771D7B" w:rsidRDefault="00700FB8" w:rsidP="00700FB8">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IsLeapYear</w:t>
            </w:r>
            <w:proofErr w:type="spellEnd"/>
          </w:p>
        </w:tc>
        <w:tc>
          <w:tcPr>
            <w:tcW w:w="3117" w:type="dxa"/>
            <w:vAlign w:val="center"/>
            <w:hideMark/>
          </w:tcPr>
          <w:p w14:paraId="3AF27929" w14:textId="3EB45E32" w:rsidR="00700FB8" w:rsidRPr="00771D7B" w:rsidRDefault="00513687"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BIT</w:t>
            </w:r>
          </w:p>
        </w:tc>
        <w:tc>
          <w:tcPr>
            <w:tcW w:w="3117" w:type="dxa"/>
            <w:vAlign w:val="center"/>
            <w:hideMark/>
          </w:tcPr>
          <w:p w14:paraId="031EFDEE" w14:textId="1048A8A6" w:rsidR="00700FB8" w:rsidRPr="00771D7B" w:rsidRDefault="00073764"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Boolean indicating whether the year is a leap year</w:t>
            </w:r>
          </w:p>
        </w:tc>
      </w:tr>
      <w:tr w:rsidR="00700FB8" w:rsidRPr="00771D7B" w14:paraId="168E31C4" w14:textId="77777777" w:rsidTr="00771D7B">
        <w:trPr>
          <w:trHeight w:val="610"/>
          <w:jc w:val="center"/>
        </w:trPr>
        <w:tc>
          <w:tcPr>
            <w:tcW w:w="3116" w:type="dxa"/>
            <w:vAlign w:val="center"/>
            <w:hideMark/>
          </w:tcPr>
          <w:p w14:paraId="3DBFF89E" w14:textId="77777777" w:rsidR="00700FB8" w:rsidRPr="00771D7B" w:rsidRDefault="00700FB8" w:rsidP="00700FB8">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IsWeekend</w:t>
            </w:r>
            <w:proofErr w:type="spellEnd"/>
          </w:p>
        </w:tc>
        <w:tc>
          <w:tcPr>
            <w:tcW w:w="3117" w:type="dxa"/>
            <w:vAlign w:val="center"/>
            <w:hideMark/>
          </w:tcPr>
          <w:p w14:paraId="08B190DB" w14:textId="698DA90E" w:rsidR="00700FB8" w:rsidRPr="00771D7B" w:rsidRDefault="00513687"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BIT</w:t>
            </w:r>
          </w:p>
        </w:tc>
        <w:tc>
          <w:tcPr>
            <w:tcW w:w="3117" w:type="dxa"/>
            <w:vAlign w:val="center"/>
            <w:hideMark/>
          </w:tcPr>
          <w:p w14:paraId="1F0ED1AA" w14:textId="3B6BD959" w:rsidR="00700FB8" w:rsidRPr="00771D7B" w:rsidRDefault="00073764"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Boolean indicating whether the day is part of the weekend</w:t>
            </w:r>
          </w:p>
        </w:tc>
      </w:tr>
      <w:tr w:rsidR="00700FB8" w:rsidRPr="00771D7B" w14:paraId="5DAE07B2" w14:textId="77777777" w:rsidTr="00771D7B">
        <w:trPr>
          <w:trHeight w:val="320"/>
          <w:jc w:val="center"/>
        </w:trPr>
        <w:tc>
          <w:tcPr>
            <w:tcW w:w="3116" w:type="dxa"/>
            <w:vAlign w:val="center"/>
            <w:hideMark/>
          </w:tcPr>
          <w:p w14:paraId="6817D8DC"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Month</w:t>
            </w:r>
          </w:p>
        </w:tc>
        <w:tc>
          <w:tcPr>
            <w:tcW w:w="3117" w:type="dxa"/>
            <w:vAlign w:val="center"/>
            <w:hideMark/>
          </w:tcPr>
          <w:p w14:paraId="75E753A6" w14:textId="3B1825F7" w:rsidR="00700FB8" w:rsidRPr="00771D7B" w:rsidRDefault="00A52EEE"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4680FE71" w14:textId="2F55FAEF" w:rsidR="00700FB8" w:rsidRPr="00771D7B" w:rsidRDefault="00073764"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Numeric representation of the month</w:t>
            </w:r>
          </w:p>
        </w:tc>
      </w:tr>
      <w:tr w:rsidR="00700FB8" w:rsidRPr="00771D7B" w14:paraId="23E69822" w14:textId="77777777" w:rsidTr="00771D7B">
        <w:trPr>
          <w:trHeight w:val="610"/>
          <w:jc w:val="center"/>
        </w:trPr>
        <w:tc>
          <w:tcPr>
            <w:tcW w:w="3116" w:type="dxa"/>
            <w:vAlign w:val="center"/>
            <w:hideMark/>
          </w:tcPr>
          <w:p w14:paraId="355480F5" w14:textId="77777777" w:rsidR="00700FB8" w:rsidRPr="00771D7B" w:rsidRDefault="00700FB8" w:rsidP="00700FB8">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MonthName</w:t>
            </w:r>
            <w:proofErr w:type="spellEnd"/>
          </w:p>
        </w:tc>
        <w:tc>
          <w:tcPr>
            <w:tcW w:w="3117" w:type="dxa"/>
            <w:vAlign w:val="center"/>
            <w:hideMark/>
          </w:tcPr>
          <w:p w14:paraId="05E3FDE4" w14:textId="1E5CA936"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w:t>
            </w:r>
            <w:r w:rsidR="00AF7678" w:rsidRPr="00771D7B">
              <w:rPr>
                <w:rFonts w:ascii="Times New Roman" w:eastAsia="Times New Roman" w:hAnsi="Times New Roman" w:cs="Times New Roman"/>
                <w:color w:val="000000"/>
                <w:kern w:val="0"/>
                <w14:ligatures w14:val="none"/>
              </w:rPr>
              <w:t>1</w:t>
            </w:r>
            <w:r w:rsidRPr="00771D7B">
              <w:rPr>
                <w:rFonts w:ascii="Times New Roman" w:eastAsia="Times New Roman" w:hAnsi="Times New Roman" w:cs="Times New Roman"/>
                <w:color w:val="000000"/>
                <w:kern w:val="0"/>
                <w14:ligatures w14:val="none"/>
              </w:rPr>
              <w:t>0)</w:t>
            </w:r>
          </w:p>
        </w:tc>
        <w:tc>
          <w:tcPr>
            <w:tcW w:w="3117" w:type="dxa"/>
            <w:vAlign w:val="center"/>
            <w:hideMark/>
          </w:tcPr>
          <w:p w14:paraId="168FC0DD" w14:textId="4E566890" w:rsidR="00700FB8" w:rsidRPr="00771D7B" w:rsidRDefault="00073764"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name of the month</w:t>
            </w:r>
          </w:p>
        </w:tc>
      </w:tr>
      <w:tr w:rsidR="00700FB8" w:rsidRPr="00771D7B" w14:paraId="497E4656" w14:textId="77777777" w:rsidTr="00771D7B">
        <w:trPr>
          <w:trHeight w:val="610"/>
          <w:jc w:val="center"/>
        </w:trPr>
        <w:tc>
          <w:tcPr>
            <w:tcW w:w="3116" w:type="dxa"/>
            <w:vAlign w:val="center"/>
            <w:hideMark/>
          </w:tcPr>
          <w:p w14:paraId="60670C84"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On Time</w:t>
            </w:r>
          </w:p>
        </w:tc>
        <w:tc>
          <w:tcPr>
            <w:tcW w:w="3117" w:type="dxa"/>
            <w:vAlign w:val="center"/>
            <w:hideMark/>
          </w:tcPr>
          <w:p w14:paraId="6C581EAF" w14:textId="07C66939" w:rsidR="00700FB8" w:rsidRPr="00771D7B" w:rsidRDefault="00A52EEE"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0B9E0DA6" w14:textId="055CA5EF" w:rsidR="00700FB8" w:rsidRPr="00771D7B" w:rsidRDefault="00073764"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Indicates whether the delivery or shipment was on time</w:t>
            </w:r>
          </w:p>
        </w:tc>
      </w:tr>
      <w:tr w:rsidR="00700FB8" w:rsidRPr="00771D7B" w14:paraId="744D1C64" w14:textId="77777777" w:rsidTr="00771D7B">
        <w:trPr>
          <w:trHeight w:val="610"/>
          <w:jc w:val="center"/>
        </w:trPr>
        <w:tc>
          <w:tcPr>
            <w:tcW w:w="3116" w:type="dxa"/>
            <w:vAlign w:val="center"/>
            <w:hideMark/>
          </w:tcPr>
          <w:p w14:paraId="0C5D3174"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Order Date</w:t>
            </w:r>
          </w:p>
        </w:tc>
        <w:tc>
          <w:tcPr>
            <w:tcW w:w="3117" w:type="dxa"/>
            <w:vAlign w:val="center"/>
            <w:hideMark/>
          </w:tcPr>
          <w:p w14:paraId="6E3EEB4E" w14:textId="23FFE835" w:rsidR="00700FB8" w:rsidRPr="00771D7B" w:rsidRDefault="00A52EEE"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DATETIME</w:t>
            </w:r>
          </w:p>
        </w:tc>
        <w:tc>
          <w:tcPr>
            <w:tcW w:w="3117" w:type="dxa"/>
            <w:vAlign w:val="center"/>
            <w:hideMark/>
          </w:tcPr>
          <w:p w14:paraId="7ED60A11" w14:textId="41E713E8" w:rsidR="00700FB8" w:rsidRPr="00771D7B" w:rsidRDefault="00D53BC8"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date on which the order was placed</w:t>
            </w:r>
          </w:p>
        </w:tc>
      </w:tr>
      <w:tr w:rsidR="00700FB8" w:rsidRPr="00771D7B" w14:paraId="7069046C" w14:textId="77777777" w:rsidTr="00771D7B">
        <w:trPr>
          <w:trHeight w:val="610"/>
          <w:jc w:val="center"/>
        </w:trPr>
        <w:tc>
          <w:tcPr>
            <w:tcW w:w="3116" w:type="dxa"/>
            <w:vAlign w:val="center"/>
            <w:hideMark/>
          </w:tcPr>
          <w:p w14:paraId="4D473006"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Order ID</w:t>
            </w:r>
          </w:p>
        </w:tc>
        <w:tc>
          <w:tcPr>
            <w:tcW w:w="3117" w:type="dxa"/>
            <w:vAlign w:val="center"/>
            <w:hideMark/>
          </w:tcPr>
          <w:p w14:paraId="3F0A2E39" w14:textId="5B37D3D5" w:rsidR="00700FB8" w:rsidRPr="00771D7B" w:rsidRDefault="00C34E50"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049C0499" w14:textId="008D20CD"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 </w:t>
            </w:r>
            <w:r w:rsidR="00D53BC8" w:rsidRPr="00771D7B">
              <w:rPr>
                <w:rFonts w:ascii="Times New Roman" w:hAnsi="Times New Roman" w:cs="Times New Roman"/>
                <w:color w:val="0D0D0D"/>
                <w:shd w:val="clear" w:color="auto" w:fill="FFFFFF"/>
              </w:rPr>
              <w:t>A unique identifier for each order</w:t>
            </w:r>
          </w:p>
        </w:tc>
      </w:tr>
      <w:tr w:rsidR="00700FB8" w:rsidRPr="00771D7B" w14:paraId="7F7CC506" w14:textId="77777777" w:rsidTr="00771D7B">
        <w:trPr>
          <w:trHeight w:val="630"/>
          <w:jc w:val="center"/>
        </w:trPr>
        <w:tc>
          <w:tcPr>
            <w:tcW w:w="3116" w:type="dxa"/>
            <w:vAlign w:val="center"/>
            <w:hideMark/>
          </w:tcPr>
          <w:p w14:paraId="07DB8ED6"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OrderSK</w:t>
            </w:r>
          </w:p>
        </w:tc>
        <w:tc>
          <w:tcPr>
            <w:tcW w:w="3117" w:type="dxa"/>
            <w:vAlign w:val="center"/>
            <w:hideMark/>
          </w:tcPr>
          <w:p w14:paraId="0D0354ED" w14:textId="77777777"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53DDCFE1" w14:textId="6DC5C97B" w:rsidR="00700FB8" w:rsidRPr="00771D7B" w:rsidRDefault="00D53BC8"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surrogate key for the order</w:t>
            </w:r>
          </w:p>
        </w:tc>
      </w:tr>
      <w:tr w:rsidR="00700FB8" w:rsidRPr="00771D7B" w14:paraId="4C90439C" w14:textId="77777777" w:rsidTr="00771D7B">
        <w:trPr>
          <w:trHeight w:val="610"/>
          <w:jc w:val="center"/>
        </w:trPr>
        <w:tc>
          <w:tcPr>
            <w:tcW w:w="3116" w:type="dxa"/>
            <w:vAlign w:val="center"/>
            <w:hideMark/>
          </w:tcPr>
          <w:p w14:paraId="709F72A9"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Payment Type</w:t>
            </w:r>
          </w:p>
        </w:tc>
        <w:tc>
          <w:tcPr>
            <w:tcW w:w="3117" w:type="dxa"/>
            <w:vAlign w:val="center"/>
            <w:hideMark/>
          </w:tcPr>
          <w:p w14:paraId="2FFEA46C" w14:textId="2CB63D26"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56F693C8" w14:textId="28EDF081" w:rsidR="00700FB8" w:rsidRPr="00771D7B" w:rsidRDefault="00D53BC8"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method of payment used</w:t>
            </w:r>
          </w:p>
        </w:tc>
      </w:tr>
      <w:tr w:rsidR="00700FB8" w:rsidRPr="00771D7B" w14:paraId="7F66EB44" w14:textId="77777777" w:rsidTr="00771D7B">
        <w:trPr>
          <w:trHeight w:val="910"/>
          <w:jc w:val="center"/>
        </w:trPr>
        <w:tc>
          <w:tcPr>
            <w:tcW w:w="3116" w:type="dxa"/>
            <w:vAlign w:val="center"/>
            <w:hideMark/>
          </w:tcPr>
          <w:p w14:paraId="557E9D59" w14:textId="77777777" w:rsidR="00700FB8" w:rsidRPr="00771D7B" w:rsidRDefault="00700FB8" w:rsidP="00700FB8">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Payment_modeSK</w:t>
            </w:r>
            <w:proofErr w:type="spellEnd"/>
          </w:p>
        </w:tc>
        <w:tc>
          <w:tcPr>
            <w:tcW w:w="3117" w:type="dxa"/>
            <w:vAlign w:val="center"/>
            <w:hideMark/>
          </w:tcPr>
          <w:p w14:paraId="75674BD3" w14:textId="5994BBC5"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16D4DE75" w14:textId="4698CBDC" w:rsidR="00700FB8" w:rsidRPr="00771D7B" w:rsidRDefault="00D53BC8"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surrogate key for the payment mode</w:t>
            </w:r>
          </w:p>
        </w:tc>
      </w:tr>
      <w:tr w:rsidR="00700FB8" w:rsidRPr="00771D7B" w14:paraId="5F93EF27" w14:textId="77777777" w:rsidTr="00771D7B">
        <w:trPr>
          <w:trHeight w:val="610"/>
          <w:jc w:val="center"/>
        </w:trPr>
        <w:tc>
          <w:tcPr>
            <w:tcW w:w="3116" w:type="dxa"/>
            <w:vAlign w:val="center"/>
            <w:hideMark/>
          </w:tcPr>
          <w:p w14:paraId="2A5C9BD2"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Postal Code</w:t>
            </w:r>
          </w:p>
        </w:tc>
        <w:tc>
          <w:tcPr>
            <w:tcW w:w="3117" w:type="dxa"/>
            <w:vAlign w:val="center"/>
            <w:hideMark/>
          </w:tcPr>
          <w:p w14:paraId="3DD2948A" w14:textId="6CEF37C3"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52995663" w14:textId="319F47F8" w:rsidR="00700FB8" w:rsidRPr="00771D7B" w:rsidRDefault="00941F7A"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postal code where the order is delivered</w:t>
            </w:r>
          </w:p>
        </w:tc>
      </w:tr>
      <w:tr w:rsidR="00700FB8" w:rsidRPr="00771D7B" w14:paraId="14D67A86" w14:textId="77777777" w:rsidTr="00771D7B">
        <w:trPr>
          <w:trHeight w:val="610"/>
          <w:jc w:val="center"/>
        </w:trPr>
        <w:tc>
          <w:tcPr>
            <w:tcW w:w="3116" w:type="dxa"/>
            <w:vAlign w:val="center"/>
            <w:hideMark/>
          </w:tcPr>
          <w:p w14:paraId="494A872E"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Product ID</w:t>
            </w:r>
          </w:p>
        </w:tc>
        <w:tc>
          <w:tcPr>
            <w:tcW w:w="3117" w:type="dxa"/>
            <w:vAlign w:val="center"/>
            <w:hideMark/>
          </w:tcPr>
          <w:p w14:paraId="4B30CBA6" w14:textId="6609CCA0"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2A017446" w14:textId="5B8B60FF" w:rsidR="00700FB8" w:rsidRPr="00771D7B" w:rsidRDefault="00941F7A"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unique identifier for each product</w:t>
            </w:r>
          </w:p>
        </w:tc>
      </w:tr>
      <w:tr w:rsidR="00700FB8" w:rsidRPr="00771D7B" w14:paraId="2FDF6258" w14:textId="77777777" w:rsidTr="00771D7B">
        <w:trPr>
          <w:trHeight w:val="610"/>
          <w:jc w:val="center"/>
        </w:trPr>
        <w:tc>
          <w:tcPr>
            <w:tcW w:w="3116" w:type="dxa"/>
            <w:vAlign w:val="center"/>
            <w:hideMark/>
          </w:tcPr>
          <w:p w14:paraId="03271909" w14:textId="77777777" w:rsidR="00700FB8" w:rsidRPr="00771D7B" w:rsidRDefault="00700FB8" w:rsidP="00700FB8">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ProductSK</w:t>
            </w:r>
            <w:proofErr w:type="spellEnd"/>
          </w:p>
        </w:tc>
        <w:tc>
          <w:tcPr>
            <w:tcW w:w="3117" w:type="dxa"/>
            <w:vAlign w:val="center"/>
            <w:hideMark/>
          </w:tcPr>
          <w:p w14:paraId="0DF82425" w14:textId="00A6D510"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038F69ED" w14:textId="0A43867F" w:rsidR="00700FB8" w:rsidRPr="00771D7B" w:rsidRDefault="00941F7A"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surrogate key for the product</w:t>
            </w:r>
          </w:p>
        </w:tc>
      </w:tr>
      <w:tr w:rsidR="00700FB8" w:rsidRPr="00771D7B" w14:paraId="362ECF33" w14:textId="77777777" w:rsidTr="00771D7B">
        <w:trPr>
          <w:trHeight w:val="320"/>
          <w:jc w:val="center"/>
        </w:trPr>
        <w:tc>
          <w:tcPr>
            <w:tcW w:w="3116" w:type="dxa"/>
            <w:vAlign w:val="center"/>
            <w:hideMark/>
          </w:tcPr>
          <w:p w14:paraId="27CC9B1E"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Profit</w:t>
            </w:r>
          </w:p>
        </w:tc>
        <w:tc>
          <w:tcPr>
            <w:tcW w:w="3117" w:type="dxa"/>
            <w:vAlign w:val="center"/>
            <w:hideMark/>
          </w:tcPr>
          <w:p w14:paraId="6F679CDF" w14:textId="2DF0F1EA"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NUMERIC(18,3)</w:t>
            </w:r>
          </w:p>
        </w:tc>
        <w:tc>
          <w:tcPr>
            <w:tcW w:w="3117" w:type="dxa"/>
            <w:vAlign w:val="center"/>
            <w:hideMark/>
          </w:tcPr>
          <w:p w14:paraId="74FA0215" w14:textId="332AC139" w:rsidR="00700FB8" w:rsidRPr="00771D7B" w:rsidRDefault="00941F7A"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profit made from the sale of a product</w:t>
            </w:r>
          </w:p>
        </w:tc>
      </w:tr>
      <w:tr w:rsidR="00700FB8" w:rsidRPr="00771D7B" w14:paraId="59994AE0" w14:textId="77777777" w:rsidTr="00771D7B">
        <w:trPr>
          <w:trHeight w:val="1210"/>
          <w:jc w:val="center"/>
        </w:trPr>
        <w:tc>
          <w:tcPr>
            <w:tcW w:w="3116" w:type="dxa"/>
            <w:vAlign w:val="center"/>
            <w:hideMark/>
          </w:tcPr>
          <w:p w14:paraId="3CCF9CD6"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Promotion Description</w:t>
            </w:r>
          </w:p>
        </w:tc>
        <w:tc>
          <w:tcPr>
            <w:tcW w:w="3117" w:type="dxa"/>
            <w:vAlign w:val="center"/>
            <w:hideMark/>
          </w:tcPr>
          <w:p w14:paraId="03C09842" w14:textId="628F0C48"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0E9DDFA4" w14:textId="6F01CD38" w:rsidR="00700FB8" w:rsidRPr="00771D7B" w:rsidRDefault="00941F7A"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Description of any promotions applied to the order</w:t>
            </w:r>
          </w:p>
        </w:tc>
      </w:tr>
      <w:tr w:rsidR="00700FB8" w:rsidRPr="00771D7B" w14:paraId="54EEA72F" w14:textId="77777777" w:rsidTr="00771D7B">
        <w:trPr>
          <w:trHeight w:val="610"/>
          <w:jc w:val="center"/>
        </w:trPr>
        <w:tc>
          <w:tcPr>
            <w:tcW w:w="3116" w:type="dxa"/>
            <w:vAlign w:val="center"/>
            <w:hideMark/>
          </w:tcPr>
          <w:p w14:paraId="68DA6B55"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Promotion ID</w:t>
            </w:r>
          </w:p>
        </w:tc>
        <w:tc>
          <w:tcPr>
            <w:tcW w:w="3117" w:type="dxa"/>
            <w:vAlign w:val="center"/>
            <w:hideMark/>
          </w:tcPr>
          <w:p w14:paraId="1E5494AA" w14:textId="376B1BD0"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2DD8101B" w14:textId="74A59AC6" w:rsidR="00700FB8" w:rsidRPr="00771D7B" w:rsidRDefault="00941F7A"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unique identifier for each promotion</w:t>
            </w:r>
          </w:p>
        </w:tc>
      </w:tr>
      <w:tr w:rsidR="00700FB8" w:rsidRPr="00771D7B" w14:paraId="1ACA0702" w14:textId="77777777" w:rsidTr="00771D7B">
        <w:trPr>
          <w:trHeight w:val="610"/>
          <w:jc w:val="center"/>
        </w:trPr>
        <w:tc>
          <w:tcPr>
            <w:tcW w:w="3116" w:type="dxa"/>
            <w:vAlign w:val="center"/>
            <w:hideMark/>
          </w:tcPr>
          <w:p w14:paraId="6290ABEF" w14:textId="77777777" w:rsidR="00700FB8" w:rsidRPr="00771D7B" w:rsidRDefault="00700FB8" w:rsidP="00700FB8">
            <w:pPr>
              <w:rPr>
                <w:rFonts w:ascii="Times New Roman" w:eastAsia="Times New Roman" w:hAnsi="Times New Roman" w:cs="Times New Roman"/>
                <w:b/>
                <w:bCs/>
                <w:color w:val="000000"/>
                <w:kern w:val="0"/>
                <w14:ligatures w14:val="none"/>
              </w:rPr>
            </w:pPr>
            <w:proofErr w:type="spellStart"/>
            <w:r w:rsidRPr="00771D7B">
              <w:rPr>
                <w:rFonts w:ascii="Times New Roman" w:eastAsia="Times New Roman" w:hAnsi="Times New Roman" w:cs="Times New Roman"/>
                <w:b/>
                <w:bCs/>
                <w:color w:val="000000"/>
                <w:kern w:val="0"/>
                <w14:ligatures w14:val="none"/>
              </w:rPr>
              <w:t>PromotionSK</w:t>
            </w:r>
            <w:proofErr w:type="spellEnd"/>
          </w:p>
        </w:tc>
        <w:tc>
          <w:tcPr>
            <w:tcW w:w="3117" w:type="dxa"/>
            <w:vAlign w:val="center"/>
            <w:hideMark/>
          </w:tcPr>
          <w:p w14:paraId="6320E54F" w14:textId="3CE25079"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000A00B6" w14:textId="63682B6B" w:rsidR="00700FB8" w:rsidRPr="00771D7B" w:rsidRDefault="00CE7C87"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surrogate key for the promotion</w:t>
            </w:r>
          </w:p>
        </w:tc>
      </w:tr>
      <w:tr w:rsidR="00700FB8" w:rsidRPr="00771D7B" w14:paraId="0A2B1AF2" w14:textId="77777777" w:rsidTr="00771D7B">
        <w:trPr>
          <w:trHeight w:val="610"/>
          <w:jc w:val="center"/>
        </w:trPr>
        <w:tc>
          <w:tcPr>
            <w:tcW w:w="3116" w:type="dxa"/>
            <w:vAlign w:val="center"/>
            <w:hideMark/>
          </w:tcPr>
          <w:p w14:paraId="537B96BE"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lastRenderedPageBreak/>
              <w:t>Quantity</w:t>
            </w:r>
          </w:p>
        </w:tc>
        <w:tc>
          <w:tcPr>
            <w:tcW w:w="3117" w:type="dxa"/>
            <w:vAlign w:val="center"/>
            <w:hideMark/>
          </w:tcPr>
          <w:p w14:paraId="4752D548" w14:textId="0F7D7680"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NUMERIC(18,</w:t>
            </w:r>
            <w:r w:rsidR="00B26D27" w:rsidRPr="00771D7B">
              <w:rPr>
                <w:rFonts w:ascii="Times New Roman" w:eastAsia="Times New Roman" w:hAnsi="Times New Roman" w:cs="Times New Roman"/>
                <w:color w:val="000000"/>
                <w:kern w:val="0"/>
                <w14:ligatures w14:val="none"/>
              </w:rPr>
              <w:t>3</w:t>
            </w:r>
            <w:r w:rsidRPr="00771D7B">
              <w:rPr>
                <w:rFonts w:ascii="Times New Roman" w:eastAsia="Times New Roman" w:hAnsi="Times New Roman" w:cs="Times New Roman"/>
                <w:color w:val="000000"/>
                <w:kern w:val="0"/>
                <w14:ligatures w14:val="none"/>
              </w:rPr>
              <w:t>)</w:t>
            </w:r>
          </w:p>
        </w:tc>
        <w:tc>
          <w:tcPr>
            <w:tcW w:w="3117" w:type="dxa"/>
            <w:vAlign w:val="center"/>
            <w:hideMark/>
          </w:tcPr>
          <w:p w14:paraId="4FCD1853" w14:textId="585AE20F" w:rsidR="00700FB8" w:rsidRPr="00771D7B" w:rsidRDefault="00CE7C87"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number of units of the product sold</w:t>
            </w:r>
          </w:p>
        </w:tc>
      </w:tr>
      <w:tr w:rsidR="00700FB8" w:rsidRPr="00771D7B" w14:paraId="69364703" w14:textId="77777777" w:rsidTr="00771D7B">
        <w:trPr>
          <w:trHeight w:val="320"/>
          <w:jc w:val="center"/>
        </w:trPr>
        <w:tc>
          <w:tcPr>
            <w:tcW w:w="3116" w:type="dxa"/>
            <w:vAlign w:val="center"/>
            <w:hideMark/>
          </w:tcPr>
          <w:p w14:paraId="32B573E2"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Quarter</w:t>
            </w:r>
          </w:p>
        </w:tc>
        <w:tc>
          <w:tcPr>
            <w:tcW w:w="3117" w:type="dxa"/>
            <w:vAlign w:val="center"/>
            <w:hideMark/>
          </w:tcPr>
          <w:p w14:paraId="762B60E4" w14:textId="36DC7E08" w:rsidR="00700FB8" w:rsidRPr="00771D7B" w:rsidRDefault="00F72D13"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79310914" w14:textId="3316D920" w:rsidR="00700FB8" w:rsidRPr="00771D7B" w:rsidRDefault="00CE7C87"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quarter of the year in which the transaction occurred</w:t>
            </w:r>
          </w:p>
        </w:tc>
      </w:tr>
      <w:tr w:rsidR="00700FB8" w:rsidRPr="00771D7B" w14:paraId="4AD7676A" w14:textId="77777777" w:rsidTr="00771D7B">
        <w:trPr>
          <w:trHeight w:val="320"/>
          <w:jc w:val="center"/>
        </w:trPr>
        <w:tc>
          <w:tcPr>
            <w:tcW w:w="3116" w:type="dxa"/>
            <w:vAlign w:val="center"/>
            <w:hideMark/>
          </w:tcPr>
          <w:p w14:paraId="624F3CF1"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Region</w:t>
            </w:r>
          </w:p>
        </w:tc>
        <w:tc>
          <w:tcPr>
            <w:tcW w:w="3117" w:type="dxa"/>
            <w:vAlign w:val="center"/>
            <w:hideMark/>
          </w:tcPr>
          <w:p w14:paraId="14E1D740" w14:textId="65DB5334"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370B62BB" w14:textId="678A5659" w:rsidR="00700FB8" w:rsidRPr="00771D7B" w:rsidRDefault="00CE7C87"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region in which the order was placed or delivered</w:t>
            </w:r>
          </w:p>
        </w:tc>
      </w:tr>
      <w:tr w:rsidR="00700FB8" w:rsidRPr="00771D7B" w14:paraId="400F45F1" w14:textId="77777777" w:rsidTr="00771D7B">
        <w:trPr>
          <w:trHeight w:val="610"/>
          <w:jc w:val="center"/>
        </w:trPr>
        <w:tc>
          <w:tcPr>
            <w:tcW w:w="3116" w:type="dxa"/>
            <w:vAlign w:val="center"/>
            <w:hideMark/>
          </w:tcPr>
          <w:p w14:paraId="44A73249"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Retail Cost</w:t>
            </w:r>
          </w:p>
        </w:tc>
        <w:tc>
          <w:tcPr>
            <w:tcW w:w="3117" w:type="dxa"/>
            <w:vAlign w:val="center"/>
            <w:hideMark/>
          </w:tcPr>
          <w:p w14:paraId="5D41001F" w14:textId="2D0B12F2"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NUMERIC(18,3)</w:t>
            </w:r>
          </w:p>
        </w:tc>
        <w:tc>
          <w:tcPr>
            <w:tcW w:w="3117" w:type="dxa"/>
            <w:vAlign w:val="center"/>
            <w:hideMark/>
          </w:tcPr>
          <w:p w14:paraId="21AE8ACB" w14:textId="13730732" w:rsidR="00700FB8" w:rsidRPr="00771D7B" w:rsidRDefault="00287535"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cost price of the product</w:t>
            </w:r>
          </w:p>
        </w:tc>
      </w:tr>
      <w:tr w:rsidR="00700FB8" w:rsidRPr="00771D7B" w14:paraId="4D3B7D7B" w14:textId="77777777" w:rsidTr="00771D7B">
        <w:trPr>
          <w:trHeight w:val="320"/>
          <w:jc w:val="center"/>
        </w:trPr>
        <w:tc>
          <w:tcPr>
            <w:tcW w:w="3116" w:type="dxa"/>
            <w:vAlign w:val="center"/>
            <w:hideMark/>
          </w:tcPr>
          <w:p w14:paraId="24FB113C"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Sales</w:t>
            </w:r>
          </w:p>
        </w:tc>
        <w:tc>
          <w:tcPr>
            <w:tcW w:w="3117" w:type="dxa"/>
            <w:vAlign w:val="center"/>
            <w:hideMark/>
          </w:tcPr>
          <w:p w14:paraId="4ED0E6BD" w14:textId="1CE29579"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NUMERIC(18,3)</w:t>
            </w:r>
          </w:p>
        </w:tc>
        <w:tc>
          <w:tcPr>
            <w:tcW w:w="3117" w:type="dxa"/>
            <w:vAlign w:val="center"/>
            <w:hideMark/>
          </w:tcPr>
          <w:p w14:paraId="3F30C67D" w14:textId="5DCC0ACE" w:rsidR="00700FB8" w:rsidRPr="00771D7B" w:rsidRDefault="008135B1"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total sales amount for the order</w:t>
            </w:r>
          </w:p>
        </w:tc>
      </w:tr>
      <w:tr w:rsidR="00700FB8" w:rsidRPr="00771D7B" w14:paraId="29586E9D" w14:textId="77777777" w:rsidTr="00771D7B">
        <w:trPr>
          <w:trHeight w:val="320"/>
          <w:jc w:val="center"/>
        </w:trPr>
        <w:tc>
          <w:tcPr>
            <w:tcW w:w="3116" w:type="dxa"/>
            <w:vAlign w:val="center"/>
            <w:hideMark/>
          </w:tcPr>
          <w:p w14:paraId="7E49A9E0"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Segment</w:t>
            </w:r>
          </w:p>
        </w:tc>
        <w:tc>
          <w:tcPr>
            <w:tcW w:w="3117" w:type="dxa"/>
            <w:vAlign w:val="center"/>
            <w:hideMark/>
          </w:tcPr>
          <w:p w14:paraId="6B07008A" w14:textId="49DD5686"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06ACAC3E" w14:textId="1C156FFF" w:rsidR="00700FB8" w:rsidRPr="00771D7B" w:rsidRDefault="008135B1"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market segment to which the customer belongs</w:t>
            </w:r>
          </w:p>
        </w:tc>
      </w:tr>
      <w:tr w:rsidR="00700FB8" w:rsidRPr="00771D7B" w14:paraId="4B26089C" w14:textId="77777777" w:rsidTr="00771D7B">
        <w:trPr>
          <w:trHeight w:val="610"/>
          <w:jc w:val="center"/>
        </w:trPr>
        <w:tc>
          <w:tcPr>
            <w:tcW w:w="3116" w:type="dxa"/>
            <w:vAlign w:val="center"/>
            <w:hideMark/>
          </w:tcPr>
          <w:p w14:paraId="40983754"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Ship Date</w:t>
            </w:r>
          </w:p>
        </w:tc>
        <w:tc>
          <w:tcPr>
            <w:tcW w:w="3117" w:type="dxa"/>
            <w:vAlign w:val="center"/>
            <w:hideMark/>
          </w:tcPr>
          <w:p w14:paraId="2A8F777F" w14:textId="14B77463" w:rsidR="00700FB8" w:rsidRPr="00771D7B" w:rsidRDefault="00F72D13"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DATETIME</w:t>
            </w:r>
            <w:r w:rsidR="00A52EEE" w:rsidRPr="00771D7B">
              <w:rPr>
                <w:rFonts w:ascii="Times New Roman" w:eastAsia="Times New Roman" w:hAnsi="Times New Roman" w:cs="Times New Roman"/>
                <w:color w:val="000000"/>
                <w:kern w:val="0"/>
                <w14:ligatures w14:val="none"/>
              </w:rPr>
              <w:t>D</w:t>
            </w:r>
          </w:p>
        </w:tc>
        <w:tc>
          <w:tcPr>
            <w:tcW w:w="3117" w:type="dxa"/>
            <w:vAlign w:val="center"/>
            <w:hideMark/>
          </w:tcPr>
          <w:p w14:paraId="5CE7FEC7" w14:textId="03F98A9B" w:rsidR="00700FB8" w:rsidRPr="00771D7B" w:rsidRDefault="008135B1"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date on which the order was shipped</w:t>
            </w:r>
          </w:p>
        </w:tc>
      </w:tr>
      <w:tr w:rsidR="00700FB8" w:rsidRPr="00771D7B" w14:paraId="08770D28" w14:textId="77777777" w:rsidTr="00771D7B">
        <w:trPr>
          <w:trHeight w:val="610"/>
          <w:jc w:val="center"/>
        </w:trPr>
        <w:tc>
          <w:tcPr>
            <w:tcW w:w="3116" w:type="dxa"/>
            <w:vAlign w:val="center"/>
            <w:hideMark/>
          </w:tcPr>
          <w:p w14:paraId="0D252D3B"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Ship Mode</w:t>
            </w:r>
          </w:p>
        </w:tc>
        <w:tc>
          <w:tcPr>
            <w:tcW w:w="3117" w:type="dxa"/>
            <w:vAlign w:val="center"/>
            <w:hideMark/>
          </w:tcPr>
          <w:p w14:paraId="6644DAC4" w14:textId="5F9CB09E"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7A898317" w14:textId="63E03B52" w:rsidR="00700FB8" w:rsidRPr="00771D7B" w:rsidRDefault="00A24EF2"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mode of shipment used</w:t>
            </w:r>
          </w:p>
        </w:tc>
      </w:tr>
      <w:tr w:rsidR="00700FB8" w:rsidRPr="00771D7B" w14:paraId="11305770" w14:textId="77777777" w:rsidTr="00771D7B">
        <w:trPr>
          <w:trHeight w:val="320"/>
          <w:jc w:val="center"/>
        </w:trPr>
        <w:tc>
          <w:tcPr>
            <w:tcW w:w="3116" w:type="dxa"/>
            <w:vAlign w:val="center"/>
            <w:hideMark/>
          </w:tcPr>
          <w:p w14:paraId="5A407E7D"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State</w:t>
            </w:r>
          </w:p>
        </w:tc>
        <w:tc>
          <w:tcPr>
            <w:tcW w:w="3117" w:type="dxa"/>
            <w:vAlign w:val="center"/>
            <w:hideMark/>
          </w:tcPr>
          <w:p w14:paraId="77415BC5" w14:textId="739A6DFC"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216A9705" w14:textId="392011CD" w:rsidR="00700FB8" w:rsidRPr="00771D7B" w:rsidRDefault="00A24EF2"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state where the order is delivered</w:t>
            </w:r>
          </w:p>
        </w:tc>
      </w:tr>
      <w:tr w:rsidR="00700FB8" w:rsidRPr="00771D7B" w14:paraId="37CB0A19" w14:textId="77777777" w:rsidTr="00771D7B">
        <w:trPr>
          <w:trHeight w:val="910"/>
          <w:jc w:val="center"/>
        </w:trPr>
        <w:tc>
          <w:tcPr>
            <w:tcW w:w="3116" w:type="dxa"/>
            <w:vAlign w:val="center"/>
            <w:hideMark/>
          </w:tcPr>
          <w:p w14:paraId="06971525"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Sub-Category</w:t>
            </w:r>
          </w:p>
        </w:tc>
        <w:tc>
          <w:tcPr>
            <w:tcW w:w="3117" w:type="dxa"/>
            <w:vAlign w:val="center"/>
            <w:hideMark/>
          </w:tcPr>
          <w:p w14:paraId="6D12DB6B" w14:textId="1D1D1C54" w:rsidR="00700FB8" w:rsidRPr="00771D7B" w:rsidRDefault="00700FB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VARCHAR(50)</w:t>
            </w:r>
          </w:p>
        </w:tc>
        <w:tc>
          <w:tcPr>
            <w:tcW w:w="3117" w:type="dxa"/>
            <w:vAlign w:val="center"/>
            <w:hideMark/>
          </w:tcPr>
          <w:p w14:paraId="077893CE" w14:textId="46C503C6" w:rsidR="00700FB8" w:rsidRPr="00771D7B" w:rsidRDefault="00A24EF2"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A further classification of the product category</w:t>
            </w:r>
          </w:p>
        </w:tc>
      </w:tr>
      <w:tr w:rsidR="00700FB8" w:rsidRPr="00771D7B" w14:paraId="761592AA" w14:textId="77777777" w:rsidTr="00771D7B">
        <w:trPr>
          <w:trHeight w:val="910"/>
          <w:jc w:val="center"/>
        </w:trPr>
        <w:tc>
          <w:tcPr>
            <w:tcW w:w="3116" w:type="dxa"/>
            <w:vAlign w:val="center"/>
            <w:hideMark/>
          </w:tcPr>
          <w:p w14:paraId="034F26C5"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Turnaround Time</w:t>
            </w:r>
          </w:p>
        </w:tc>
        <w:tc>
          <w:tcPr>
            <w:tcW w:w="3117" w:type="dxa"/>
            <w:vAlign w:val="center"/>
            <w:hideMark/>
          </w:tcPr>
          <w:p w14:paraId="0E8F0433" w14:textId="3B8D0857" w:rsidR="00700FB8" w:rsidRPr="00771D7B" w:rsidRDefault="00B26D27"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1FA0C796" w14:textId="10C98CF0" w:rsidR="00700FB8" w:rsidRPr="00771D7B" w:rsidRDefault="00771D7B"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time taken from order placement to shipment</w:t>
            </w:r>
          </w:p>
        </w:tc>
      </w:tr>
      <w:tr w:rsidR="00700FB8" w:rsidRPr="00771D7B" w14:paraId="564ED29F" w14:textId="77777777" w:rsidTr="00771D7B">
        <w:trPr>
          <w:trHeight w:val="610"/>
          <w:jc w:val="center"/>
        </w:trPr>
        <w:tc>
          <w:tcPr>
            <w:tcW w:w="3116" w:type="dxa"/>
            <w:vAlign w:val="center"/>
            <w:hideMark/>
          </w:tcPr>
          <w:p w14:paraId="34A88768"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Unit Price</w:t>
            </w:r>
          </w:p>
        </w:tc>
        <w:tc>
          <w:tcPr>
            <w:tcW w:w="3117" w:type="dxa"/>
            <w:vAlign w:val="center"/>
            <w:hideMark/>
          </w:tcPr>
          <w:p w14:paraId="405F802A" w14:textId="2C85D317" w:rsidR="00700FB8" w:rsidRPr="00771D7B" w:rsidRDefault="00B26D27"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NUMERIC(18,3)</w:t>
            </w:r>
          </w:p>
        </w:tc>
        <w:tc>
          <w:tcPr>
            <w:tcW w:w="3117" w:type="dxa"/>
            <w:vAlign w:val="center"/>
            <w:hideMark/>
          </w:tcPr>
          <w:p w14:paraId="2AC4ADDD" w14:textId="7BF2ED32" w:rsidR="00700FB8" w:rsidRPr="00771D7B" w:rsidRDefault="00771D7B"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price per unit of the product</w:t>
            </w:r>
          </w:p>
        </w:tc>
      </w:tr>
      <w:tr w:rsidR="00700FB8" w:rsidRPr="00771D7B" w14:paraId="0561BD35" w14:textId="77777777" w:rsidTr="00771D7B">
        <w:trPr>
          <w:trHeight w:val="320"/>
          <w:jc w:val="center"/>
        </w:trPr>
        <w:tc>
          <w:tcPr>
            <w:tcW w:w="3116" w:type="dxa"/>
            <w:vAlign w:val="center"/>
            <w:hideMark/>
          </w:tcPr>
          <w:p w14:paraId="28F307B6"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Week</w:t>
            </w:r>
          </w:p>
        </w:tc>
        <w:tc>
          <w:tcPr>
            <w:tcW w:w="3117" w:type="dxa"/>
            <w:hideMark/>
          </w:tcPr>
          <w:p w14:paraId="0E7BA4D1" w14:textId="74E340DF" w:rsidR="00700FB8" w:rsidRPr="00771D7B" w:rsidRDefault="003E621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386E9548" w14:textId="0AAF15BE" w:rsidR="00700FB8" w:rsidRPr="00771D7B" w:rsidRDefault="00771D7B"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week number of the year</w:t>
            </w:r>
          </w:p>
        </w:tc>
      </w:tr>
      <w:tr w:rsidR="00700FB8" w:rsidRPr="00771D7B" w14:paraId="31713D82" w14:textId="77777777" w:rsidTr="00771D7B">
        <w:trPr>
          <w:trHeight w:val="320"/>
          <w:jc w:val="center"/>
        </w:trPr>
        <w:tc>
          <w:tcPr>
            <w:tcW w:w="3116" w:type="dxa"/>
            <w:vAlign w:val="center"/>
            <w:hideMark/>
          </w:tcPr>
          <w:p w14:paraId="11A449C3" w14:textId="77777777" w:rsidR="00700FB8" w:rsidRPr="00771D7B" w:rsidRDefault="00700FB8" w:rsidP="00700FB8">
            <w:pPr>
              <w:rPr>
                <w:rFonts w:ascii="Times New Roman" w:eastAsia="Times New Roman" w:hAnsi="Times New Roman" w:cs="Times New Roman"/>
                <w:b/>
                <w:bCs/>
                <w:color w:val="000000"/>
                <w:kern w:val="0"/>
                <w14:ligatures w14:val="none"/>
              </w:rPr>
            </w:pPr>
            <w:r w:rsidRPr="00771D7B">
              <w:rPr>
                <w:rFonts w:ascii="Times New Roman" w:eastAsia="Times New Roman" w:hAnsi="Times New Roman" w:cs="Times New Roman"/>
                <w:b/>
                <w:bCs/>
                <w:color w:val="000000"/>
                <w:kern w:val="0"/>
                <w14:ligatures w14:val="none"/>
              </w:rPr>
              <w:t>Year</w:t>
            </w:r>
          </w:p>
        </w:tc>
        <w:tc>
          <w:tcPr>
            <w:tcW w:w="3117" w:type="dxa"/>
            <w:hideMark/>
          </w:tcPr>
          <w:p w14:paraId="66AE7775" w14:textId="2CC04073" w:rsidR="00700FB8" w:rsidRPr="00771D7B" w:rsidRDefault="003E6218" w:rsidP="00700FB8">
            <w:pPr>
              <w:rPr>
                <w:rFonts w:ascii="Times New Roman" w:eastAsia="Times New Roman" w:hAnsi="Times New Roman" w:cs="Times New Roman"/>
                <w:color w:val="000000"/>
                <w:kern w:val="0"/>
                <w14:ligatures w14:val="none"/>
              </w:rPr>
            </w:pPr>
            <w:r w:rsidRPr="00771D7B">
              <w:rPr>
                <w:rFonts w:ascii="Times New Roman" w:eastAsia="Times New Roman" w:hAnsi="Times New Roman" w:cs="Times New Roman"/>
                <w:color w:val="000000"/>
                <w:kern w:val="0"/>
                <w14:ligatures w14:val="none"/>
              </w:rPr>
              <w:t>INT</w:t>
            </w:r>
          </w:p>
        </w:tc>
        <w:tc>
          <w:tcPr>
            <w:tcW w:w="3117" w:type="dxa"/>
            <w:vAlign w:val="center"/>
            <w:hideMark/>
          </w:tcPr>
          <w:p w14:paraId="4E29B77E" w14:textId="51B96C74" w:rsidR="00700FB8" w:rsidRPr="00771D7B" w:rsidRDefault="00771D7B" w:rsidP="00700FB8">
            <w:pPr>
              <w:rPr>
                <w:rFonts w:ascii="Times New Roman" w:eastAsia="Times New Roman" w:hAnsi="Times New Roman" w:cs="Times New Roman"/>
                <w:color w:val="000000"/>
                <w:kern w:val="0"/>
                <w14:ligatures w14:val="none"/>
              </w:rPr>
            </w:pPr>
            <w:r w:rsidRPr="00771D7B">
              <w:rPr>
                <w:rFonts w:ascii="Times New Roman" w:hAnsi="Times New Roman" w:cs="Times New Roman"/>
                <w:color w:val="0D0D0D"/>
                <w:shd w:val="clear" w:color="auto" w:fill="FFFFFF"/>
              </w:rPr>
              <w:t>The year in which the transaction occurred</w:t>
            </w:r>
          </w:p>
        </w:tc>
      </w:tr>
    </w:tbl>
    <w:p w14:paraId="2365B5C5" w14:textId="77777777" w:rsidR="00B955EE" w:rsidRDefault="00B955EE" w:rsidP="00DD6BA3">
      <w:pPr>
        <w:shd w:val="clear" w:color="auto" w:fill="FFFFFF"/>
        <w:spacing w:after="0" w:line="480" w:lineRule="auto"/>
        <w:rPr>
          <w:rFonts w:ascii="Arial" w:eastAsia="Times New Roman" w:hAnsi="Arial" w:cs="Arial"/>
          <w:color w:val="000000"/>
          <w:kern w:val="0"/>
          <w14:ligatures w14:val="none"/>
        </w:rPr>
      </w:pPr>
    </w:p>
    <w:p w14:paraId="6B76F2E8" w14:textId="77777777" w:rsidR="00B90A15" w:rsidRDefault="00B90A15" w:rsidP="00DD6BA3">
      <w:pPr>
        <w:shd w:val="clear" w:color="auto" w:fill="FFFFFF"/>
        <w:spacing w:after="0" w:line="480" w:lineRule="auto"/>
        <w:rPr>
          <w:rFonts w:ascii="Arial" w:eastAsia="Times New Roman" w:hAnsi="Arial" w:cs="Arial"/>
          <w:color w:val="000000"/>
          <w:kern w:val="0"/>
          <w14:ligatures w14:val="none"/>
        </w:rPr>
      </w:pPr>
    </w:p>
    <w:p w14:paraId="4F245973" w14:textId="77777777" w:rsidR="00B90A15" w:rsidRDefault="00B90A15" w:rsidP="00DD6BA3">
      <w:pPr>
        <w:shd w:val="clear" w:color="auto" w:fill="FFFFFF"/>
        <w:spacing w:after="0" w:line="480" w:lineRule="auto"/>
        <w:rPr>
          <w:rFonts w:ascii="Arial" w:eastAsia="Times New Roman" w:hAnsi="Arial" w:cs="Arial"/>
          <w:color w:val="000000"/>
          <w:kern w:val="0"/>
          <w14:ligatures w14:val="none"/>
        </w:rPr>
      </w:pPr>
    </w:p>
    <w:p w14:paraId="700B9DE1" w14:textId="77777777" w:rsidR="00E31374" w:rsidRDefault="00E31374" w:rsidP="00DD6BA3">
      <w:pPr>
        <w:shd w:val="clear" w:color="auto" w:fill="FFFFFF"/>
        <w:spacing w:after="0" w:line="480" w:lineRule="auto"/>
        <w:rPr>
          <w:rFonts w:ascii="Arial" w:eastAsia="Times New Roman" w:hAnsi="Arial" w:cs="Arial"/>
          <w:color w:val="000000"/>
          <w:kern w:val="0"/>
          <w14:ligatures w14:val="none"/>
        </w:rPr>
      </w:pPr>
    </w:p>
    <w:p w14:paraId="4CF61AFE" w14:textId="77777777" w:rsidR="00B90A15" w:rsidRDefault="00B90A15" w:rsidP="00DD6BA3">
      <w:pPr>
        <w:shd w:val="clear" w:color="auto" w:fill="FFFFFF"/>
        <w:spacing w:after="0" w:line="480" w:lineRule="auto"/>
        <w:rPr>
          <w:rFonts w:ascii="Arial" w:eastAsia="Times New Roman" w:hAnsi="Arial" w:cs="Arial"/>
          <w:color w:val="000000"/>
          <w:kern w:val="0"/>
          <w14:ligatures w14:val="none"/>
        </w:rPr>
      </w:pPr>
    </w:p>
    <w:p w14:paraId="0F5F7A38" w14:textId="77777777" w:rsidR="00B90A15" w:rsidRDefault="00B90A15" w:rsidP="00DD6BA3">
      <w:pPr>
        <w:shd w:val="clear" w:color="auto" w:fill="FFFFFF"/>
        <w:spacing w:after="0" w:line="480" w:lineRule="auto"/>
        <w:rPr>
          <w:rFonts w:ascii="Arial" w:eastAsia="Times New Roman" w:hAnsi="Arial" w:cs="Arial"/>
          <w:color w:val="000000"/>
          <w:kern w:val="0"/>
          <w14:ligatures w14:val="none"/>
        </w:rPr>
      </w:pPr>
    </w:p>
    <w:p w14:paraId="2A1CF9E2" w14:textId="77777777" w:rsidR="00B90A15" w:rsidRDefault="00B90A15" w:rsidP="00DD6BA3">
      <w:pPr>
        <w:shd w:val="clear" w:color="auto" w:fill="FFFFFF"/>
        <w:spacing w:after="0" w:line="480" w:lineRule="auto"/>
        <w:rPr>
          <w:rFonts w:ascii="Arial" w:eastAsia="Times New Roman" w:hAnsi="Arial" w:cs="Arial"/>
          <w:color w:val="000000"/>
          <w:kern w:val="0"/>
          <w14:ligatures w14:val="none"/>
        </w:rPr>
      </w:pPr>
    </w:p>
    <w:p w14:paraId="2A84E7C7" w14:textId="257B06AB" w:rsidR="003B4777" w:rsidRPr="003B4777" w:rsidRDefault="00703EA2" w:rsidP="008F5292">
      <w:pPr>
        <w:pStyle w:val="Heading1"/>
        <w:rPr>
          <w:rFonts w:ascii="Arial" w:eastAsia="Times New Roman" w:hAnsi="Arial" w:cs="Arial"/>
          <w:color w:val="000000"/>
          <w:kern w:val="0"/>
          <w14:ligatures w14:val="none"/>
        </w:rPr>
      </w:pPr>
      <w:bookmarkStart w:id="11" w:name="_Toc165656080"/>
      <w:r w:rsidRPr="003B4777">
        <w:rPr>
          <w:rStyle w:val="Heading1Char"/>
        </w:rPr>
        <w:lastRenderedPageBreak/>
        <w:t>Chapter 3: Data Warehouse Design and Implementation.</w:t>
      </w:r>
      <w:bookmarkEnd w:id="11"/>
      <w:r w:rsidRPr="00DD6BA3">
        <w:rPr>
          <w:rFonts w:ascii="Arial" w:eastAsia="Times New Roman" w:hAnsi="Arial" w:cs="Arial"/>
          <w:color w:val="000000"/>
          <w:kern w:val="0"/>
          <w14:ligatures w14:val="none"/>
        </w:rPr>
        <w:t xml:space="preserve"> </w:t>
      </w:r>
    </w:p>
    <w:p w14:paraId="190752FA" w14:textId="1E09C388" w:rsidR="00B244A6" w:rsidRPr="00D87230" w:rsidRDefault="004C24E7" w:rsidP="00D87230">
      <w:pPr>
        <w:pStyle w:val="Heading2"/>
        <w:rPr>
          <w:rFonts w:eastAsia="Times New Roman"/>
        </w:rPr>
      </w:pPr>
      <w:bookmarkStart w:id="12" w:name="_Toc165656081"/>
      <w:r>
        <w:rPr>
          <w:rFonts w:eastAsia="Times New Roman"/>
        </w:rPr>
        <w:t xml:space="preserve">3.1 </w:t>
      </w:r>
      <w:r w:rsidR="00703EA2" w:rsidRPr="00DD6BA3">
        <w:rPr>
          <w:rFonts w:eastAsia="Times New Roman"/>
        </w:rPr>
        <w:t>4-step dimension modeling process</w:t>
      </w:r>
      <w:bookmarkEnd w:id="12"/>
    </w:p>
    <w:p w14:paraId="11DCAAF1" w14:textId="20E2BEFC" w:rsidR="00D87230" w:rsidRDefault="00B90A15" w:rsidP="00D87230">
      <w:r w:rsidRPr="00B90A15">
        <w:rPr>
          <w:noProof/>
        </w:rPr>
        <w:drawing>
          <wp:inline distT="0" distB="0" distL="0" distR="0" wp14:anchorId="7A9BB78A" wp14:editId="58A9EAF2">
            <wp:extent cx="5943600" cy="2811145"/>
            <wp:effectExtent l="0" t="0" r="0" b="8255"/>
            <wp:docPr id="118412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2819" name="Picture 1" descr="A screenshot of a computer&#10;&#10;Description automatically generated"/>
                    <pic:cNvPicPr/>
                  </pic:nvPicPr>
                  <pic:blipFill>
                    <a:blip r:embed="rId13"/>
                    <a:stretch>
                      <a:fillRect/>
                    </a:stretch>
                  </pic:blipFill>
                  <pic:spPr>
                    <a:xfrm>
                      <a:off x="0" y="0"/>
                      <a:ext cx="5943600" cy="2811145"/>
                    </a:xfrm>
                    <a:prstGeom prst="rect">
                      <a:avLst/>
                    </a:prstGeom>
                  </pic:spPr>
                </pic:pic>
              </a:graphicData>
            </a:graphic>
          </wp:inline>
        </w:drawing>
      </w:r>
    </w:p>
    <w:p w14:paraId="74967E22" w14:textId="77777777" w:rsidR="00D87230" w:rsidRPr="00D87230" w:rsidRDefault="00D87230" w:rsidP="00D87230"/>
    <w:p w14:paraId="75ACE7AA" w14:textId="0E53B931" w:rsidR="00F7258D" w:rsidRDefault="004C24E7" w:rsidP="00B90A15">
      <w:pPr>
        <w:pStyle w:val="Heading2"/>
        <w:rPr>
          <w:rFonts w:eastAsia="Times New Roman"/>
        </w:rPr>
      </w:pPr>
      <w:bookmarkStart w:id="13" w:name="_Toc165656082"/>
      <w:r>
        <w:rPr>
          <w:rFonts w:eastAsia="Times New Roman"/>
        </w:rPr>
        <w:t xml:space="preserve">3.2 </w:t>
      </w:r>
      <w:r w:rsidR="00703EA2" w:rsidRPr="00DD6BA3">
        <w:rPr>
          <w:rFonts w:eastAsia="Times New Roman"/>
        </w:rPr>
        <w:t>Star Schema</w:t>
      </w:r>
      <w:bookmarkEnd w:id="13"/>
    </w:p>
    <w:p w14:paraId="19CE4EC3" w14:textId="47190AE3" w:rsidR="00614BBA" w:rsidRPr="00DD6BA3" w:rsidRDefault="005D45D9" w:rsidP="003F2FC6">
      <w:pPr>
        <w:shd w:val="clear" w:color="auto" w:fill="FFFFFF"/>
        <w:spacing w:after="0" w:line="480" w:lineRule="auto"/>
        <w:ind w:left="-90"/>
        <w:rPr>
          <w:rFonts w:ascii="Arial" w:eastAsia="Times New Roman" w:hAnsi="Arial" w:cs="Arial"/>
          <w:color w:val="000000"/>
          <w:kern w:val="0"/>
          <w14:ligatures w14:val="none"/>
        </w:rPr>
      </w:pPr>
      <w:r w:rsidRPr="00DD6BA3">
        <w:rPr>
          <w:noProof/>
        </w:rPr>
        <w:drawing>
          <wp:inline distT="0" distB="0" distL="0" distR="0" wp14:anchorId="6113A0A5" wp14:editId="70433D34">
            <wp:extent cx="5686425" cy="3419475"/>
            <wp:effectExtent l="0" t="0" r="3175" b="0"/>
            <wp:docPr id="28" name="Object 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8"/>
                    <pic:cNvPicPr>
                      <a:picLocks noGrp="1" noRot="1" noChangeAspect="1" noEditPoints="1" noAdjustHandles="1" noChangeArrowheads="1" noChangeShapeType="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r w:rsidR="00703EA2" w:rsidRPr="00DD6BA3">
        <w:rPr>
          <w:rFonts w:ascii="Arial" w:eastAsia="Times New Roman" w:hAnsi="Arial" w:cs="Arial"/>
          <w:color w:val="000000"/>
          <w:kern w:val="0"/>
          <w14:ligatures w14:val="none"/>
        </w:rPr>
        <w:br/>
      </w:r>
    </w:p>
    <w:p w14:paraId="27B74E75" w14:textId="71034992" w:rsidR="009F561E" w:rsidRDefault="007D2D7C" w:rsidP="003F2FC6">
      <w:pPr>
        <w:pStyle w:val="Heading2"/>
        <w:rPr>
          <w:rFonts w:eastAsia="Times New Roman"/>
        </w:rPr>
      </w:pPr>
      <w:bookmarkStart w:id="14" w:name="_Toc165656083"/>
      <w:r>
        <w:rPr>
          <w:rFonts w:eastAsia="Times New Roman"/>
        </w:rPr>
        <w:lastRenderedPageBreak/>
        <w:t xml:space="preserve">3.3 </w:t>
      </w:r>
      <w:r w:rsidR="00F46D54">
        <w:rPr>
          <w:rFonts w:eastAsia="Times New Roman"/>
        </w:rPr>
        <w:t>Implementation</w:t>
      </w:r>
      <w:bookmarkEnd w:id="14"/>
    </w:p>
    <w:p w14:paraId="5831368A" w14:textId="53E954BE" w:rsidR="00806F6D" w:rsidRDefault="00407FAB" w:rsidP="00806F6D">
      <w:pPr>
        <w:rPr>
          <w:rFonts w:ascii="Times New Roman" w:hAnsi="Times New Roman" w:cs="Times New Roman"/>
        </w:rPr>
      </w:pPr>
      <w:r w:rsidRPr="000F2F60">
        <w:rPr>
          <w:rFonts w:ascii="Times New Roman" w:hAnsi="Times New Roman" w:cs="Times New Roman"/>
        </w:rPr>
        <w:t xml:space="preserve">We </w:t>
      </w:r>
      <w:r w:rsidR="00B23684" w:rsidRPr="000F2F60">
        <w:rPr>
          <w:rFonts w:ascii="Times New Roman" w:hAnsi="Times New Roman" w:cs="Times New Roman"/>
        </w:rPr>
        <w:t xml:space="preserve">used python to </w:t>
      </w:r>
      <w:r w:rsidR="004665BE" w:rsidRPr="000F2F60">
        <w:rPr>
          <w:rFonts w:ascii="Times New Roman" w:hAnsi="Times New Roman" w:cs="Times New Roman"/>
        </w:rPr>
        <w:t xml:space="preserve">make </w:t>
      </w:r>
      <w:r w:rsidR="001741F6" w:rsidRPr="000F2F60">
        <w:rPr>
          <w:rFonts w:ascii="Times New Roman" w:hAnsi="Times New Roman" w:cs="Times New Roman"/>
        </w:rPr>
        <w:t>connect</w:t>
      </w:r>
      <w:r w:rsidR="004665BE" w:rsidRPr="000F2F60">
        <w:rPr>
          <w:rFonts w:ascii="Times New Roman" w:hAnsi="Times New Roman" w:cs="Times New Roman"/>
        </w:rPr>
        <w:t>ion</w:t>
      </w:r>
      <w:r w:rsidR="001741F6" w:rsidRPr="000F2F60">
        <w:rPr>
          <w:rFonts w:ascii="Times New Roman" w:hAnsi="Times New Roman" w:cs="Times New Roman"/>
        </w:rPr>
        <w:t xml:space="preserve"> </w:t>
      </w:r>
      <w:r w:rsidR="00A43A2E" w:rsidRPr="000F2F60">
        <w:rPr>
          <w:rFonts w:ascii="Times New Roman" w:hAnsi="Times New Roman" w:cs="Times New Roman"/>
        </w:rPr>
        <w:t xml:space="preserve">with </w:t>
      </w:r>
      <w:r w:rsidR="001741F6" w:rsidRPr="000F2F60">
        <w:rPr>
          <w:rFonts w:ascii="Times New Roman" w:hAnsi="Times New Roman" w:cs="Times New Roman"/>
        </w:rPr>
        <w:t xml:space="preserve">our </w:t>
      </w:r>
      <w:r w:rsidR="00074A48" w:rsidRPr="000F2F60">
        <w:rPr>
          <w:rFonts w:ascii="Times New Roman" w:hAnsi="Times New Roman" w:cs="Times New Roman"/>
        </w:rPr>
        <w:t>d</w:t>
      </w:r>
      <w:r w:rsidR="00712F02" w:rsidRPr="000F2F60">
        <w:rPr>
          <w:rFonts w:ascii="Times New Roman" w:hAnsi="Times New Roman" w:cs="Times New Roman"/>
        </w:rPr>
        <w:t xml:space="preserve">atabase </w:t>
      </w:r>
      <w:r w:rsidR="002D6F20" w:rsidRPr="000F2F60">
        <w:rPr>
          <w:rFonts w:ascii="Times New Roman" w:hAnsi="Times New Roman" w:cs="Times New Roman"/>
        </w:rPr>
        <w:t xml:space="preserve">“MIS587_project_grp1” </w:t>
      </w:r>
      <w:r w:rsidR="00712F02" w:rsidRPr="000F2F60">
        <w:rPr>
          <w:rFonts w:ascii="Times New Roman" w:hAnsi="Times New Roman" w:cs="Times New Roman"/>
        </w:rPr>
        <w:t xml:space="preserve">and </w:t>
      </w:r>
      <w:r w:rsidR="00B23684" w:rsidRPr="000F2F60">
        <w:rPr>
          <w:rFonts w:ascii="Times New Roman" w:hAnsi="Times New Roman" w:cs="Times New Roman"/>
        </w:rPr>
        <w:t xml:space="preserve">import out dataset </w:t>
      </w:r>
      <w:r w:rsidR="001741F6" w:rsidRPr="000F2F60">
        <w:rPr>
          <w:rFonts w:ascii="Times New Roman" w:hAnsi="Times New Roman" w:cs="Times New Roman"/>
        </w:rPr>
        <w:t xml:space="preserve">which is flat file (CSV) </w:t>
      </w:r>
      <w:r w:rsidR="000E4E16" w:rsidRPr="000F2F60">
        <w:rPr>
          <w:rFonts w:ascii="Times New Roman" w:hAnsi="Times New Roman" w:cs="Times New Roman"/>
        </w:rPr>
        <w:t xml:space="preserve">to our OLTP </w:t>
      </w:r>
      <w:r w:rsidR="004B30CC" w:rsidRPr="000F2F60">
        <w:rPr>
          <w:rFonts w:ascii="Times New Roman" w:hAnsi="Times New Roman" w:cs="Times New Roman"/>
        </w:rPr>
        <w:t>Database “</w:t>
      </w:r>
      <w:r w:rsidR="00E66B9D" w:rsidRPr="000F2F60">
        <w:rPr>
          <w:rFonts w:ascii="Times New Roman" w:hAnsi="Times New Roman" w:cs="Times New Roman"/>
        </w:rPr>
        <w:t>MIS587_dataset_preprocessed”</w:t>
      </w:r>
      <w:r w:rsidR="00F95048" w:rsidRPr="000F2F60">
        <w:rPr>
          <w:rFonts w:ascii="Times New Roman" w:hAnsi="Times New Roman" w:cs="Times New Roman"/>
        </w:rPr>
        <w:t>.</w:t>
      </w:r>
    </w:p>
    <w:p w14:paraId="232DD3F8" w14:textId="77777777" w:rsidR="00C83708" w:rsidRPr="000F2F60" w:rsidRDefault="00C83708" w:rsidP="00806F6D">
      <w:pPr>
        <w:rPr>
          <w:rFonts w:ascii="Times New Roman" w:hAnsi="Times New Roman" w:cs="Times New Roman"/>
        </w:rPr>
      </w:pPr>
    </w:p>
    <w:p w14:paraId="5F507B23" w14:textId="0B283E91" w:rsidR="001B2BB1" w:rsidRPr="000F2F60" w:rsidRDefault="001B2BB1" w:rsidP="00806F6D">
      <w:pPr>
        <w:rPr>
          <w:rFonts w:ascii="Times New Roman" w:hAnsi="Times New Roman" w:cs="Times New Roman"/>
          <w:b/>
          <w:bCs/>
        </w:rPr>
      </w:pPr>
      <w:r w:rsidRPr="000F2F60">
        <w:rPr>
          <w:rFonts w:ascii="Times New Roman" w:hAnsi="Times New Roman" w:cs="Times New Roman"/>
          <w:b/>
          <w:bCs/>
        </w:rPr>
        <w:t xml:space="preserve">Snapshot of Our </w:t>
      </w:r>
      <w:r w:rsidR="00501F33" w:rsidRPr="000F2F60">
        <w:rPr>
          <w:rFonts w:ascii="Times New Roman" w:hAnsi="Times New Roman" w:cs="Times New Roman"/>
          <w:b/>
          <w:bCs/>
        </w:rPr>
        <w:t>Dataset:</w:t>
      </w:r>
    </w:p>
    <w:p w14:paraId="6515AD77" w14:textId="0A5115AF" w:rsidR="001F48C4" w:rsidRDefault="00562982" w:rsidP="00806F6D">
      <w:r w:rsidRPr="00562982">
        <w:rPr>
          <w:noProof/>
        </w:rPr>
        <w:drawing>
          <wp:inline distT="0" distB="0" distL="0" distR="0" wp14:anchorId="63B9A281" wp14:editId="62A12918">
            <wp:extent cx="5943600" cy="2311400"/>
            <wp:effectExtent l="0" t="0" r="0" b="0"/>
            <wp:docPr id="93145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50475" name="Picture 1" descr="A screenshot of a computer&#10;&#10;Description automatically generated"/>
                    <pic:cNvPicPr/>
                  </pic:nvPicPr>
                  <pic:blipFill rotWithShape="1">
                    <a:blip r:embed="rId15"/>
                    <a:srcRect t="-475" b="14198"/>
                    <a:stretch/>
                  </pic:blipFill>
                  <pic:spPr bwMode="auto">
                    <a:xfrm>
                      <a:off x="0" y="0"/>
                      <a:ext cx="5943600" cy="2311400"/>
                    </a:xfrm>
                    <a:prstGeom prst="rect">
                      <a:avLst/>
                    </a:prstGeom>
                    <a:ln>
                      <a:noFill/>
                    </a:ln>
                    <a:extLst>
                      <a:ext uri="{53640926-AAD7-44D8-BBD7-CCE9431645EC}">
                        <a14:shadowObscured xmlns:a14="http://schemas.microsoft.com/office/drawing/2010/main"/>
                      </a:ext>
                    </a:extLst>
                  </pic:spPr>
                </pic:pic>
              </a:graphicData>
            </a:graphic>
          </wp:inline>
        </w:drawing>
      </w:r>
    </w:p>
    <w:p w14:paraId="7EEC09B4" w14:textId="77777777" w:rsidR="00C83708" w:rsidRDefault="00C83708" w:rsidP="00806F6D"/>
    <w:p w14:paraId="0E253D71" w14:textId="032C24D8" w:rsidR="001B2BB1" w:rsidRPr="000F2F60" w:rsidRDefault="00501F33" w:rsidP="00806F6D">
      <w:pPr>
        <w:rPr>
          <w:rFonts w:ascii="Times New Roman" w:hAnsi="Times New Roman" w:cs="Times New Roman"/>
          <w:b/>
          <w:bCs/>
        </w:rPr>
      </w:pPr>
      <w:r w:rsidRPr="000F2F60">
        <w:rPr>
          <w:rFonts w:ascii="Times New Roman" w:hAnsi="Times New Roman" w:cs="Times New Roman"/>
          <w:b/>
          <w:bCs/>
        </w:rPr>
        <w:t xml:space="preserve">Snapshot of Python code to connect and </w:t>
      </w:r>
      <w:r w:rsidR="000F2F60" w:rsidRPr="000F2F60">
        <w:rPr>
          <w:rFonts w:ascii="Times New Roman" w:hAnsi="Times New Roman" w:cs="Times New Roman"/>
          <w:b/>
          <w:bCs/>
        </w:rPr>
        <w:t>data import:</w:t>
      </w:r>
    </w:p>
    <w:p w14:paraId="02FF863A" w14:textId="309484C7" w:rsidR="005E7AB7" w:rsidRDefault="00041420" w:rsidP="00806F6D">
      <w:r w:rsidRPr="00041420">
        <w:rPr>
          <w:noProof/>
        </w:rPr>
        <w:drawing>
          <wp:inline distT="0" distB="0" distL="0" distR="0" wp14:anchorId="54383E90" wp14:editId="4CB68C47">
            <wp:extent cx="5943600" cy="1683385"/>
            <wp:effectExtent l="0" t="0" r="0" b="0"/>
            <wp:docPr id="987327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7459" name="Picture 1" descr="A screenshot of a computer&#10;&#10;Description automatically generated"/>
                    <pic:cNvPicPr/>
                  </pic:nvPicPr>
                  <pic:blipFill>
                    <a:blip r:embed="rId16"/>
                    <a:stretch>
                      <a:fillRect/>
                    </a:stretch>
                  </pic:blipFill>
                  <pic:spPr>
                    <a:xfrm>
                      <a:off x="0" y="0"/>
                      <a:ext cx="5943600" cy="1683385"/>
                    </a:xfrm>
                    <a:prstGeom prst="rect">
                      <a:avLst/>
                    </a:prstGeom>
                  </pic:spPr>
                </pic:pic>
              </a:graphicData>
            </a:graphic>
          </wp:inline>
        </w:drawing>
      </w:r>
    </w:p>
    <w:p w14:paraId="48367404" w14:textId="77777777" w:rsidR="00C83708" w:rsidRDefault="00C83708">
      <w:pPr>
        <w:rPr>
          <w:rFonts w:ascii="Times New Roman" w:hAnsi="Times New Roman" w:cs="Times New Roman"/>
          <w:b/>
          <w:bCs/>
        </w:rPr>
      </w:pPr>
      <w:r>
        <w:rPr>
          <w:rFonts w:ascii="Times New Roman" w:hAnsi="Times New Roman" w:cs="Times New Roman"/>
          <w:b/>
          <w:bCs/>
        </w:rPr>
        <w:br w:type="page"/>
      </w:r>
    </w:p>
    <w:p w14:paraId="79C06E7C" w14:textId="3029A1F1" w:rsidR="001B2BB1" w:rsidRPr="000F2F60" w:rsidRDefault="000F2F60" w:rsidP="00806F6D">
      <w:pPr>
        <w:rPr>
          <w:rFonts w:ascii="Times New Roman" w:hAnsi="Times New Roman" w:cs="Times New Roman"/>
          <w:b/>
          <w:bCs/>
        </w:rPr>
      </w:pPr>
      <w:r w:rsidRPr="000F2F60">
        <w:rPr>
          <w:rFonts w:ascii="Times New Roman" w:hAnsi="Times New Roman" w:cs="Times New Roman"/>
          <w:b/>
          <w:bCs/>
        </w:rPr>
        <w:lastRenderedPageBreak/>
        <w:t>Snapshot of imported data in OLTP form:</w:t>
      </w:r>
    </w:p>
    <w:p w14:paraId="0A36788B" w14:textId="479B1E24" w:rsidR="00B1274B" w:rsidRPr="00806F6D" w:rsidRDefault="00B1274B" w:rsidP="00806F6D">
      <w:r w:rsidRPr="001F48C4">
        <w:rPr>
          <w:noProof/>
        </w:rPr>
        <w:drawing>
          <wp:inline distT="0" distB="0" distL="0" distR="0" wp14:anchorId="1D09FF19" wp14:editId="5BDDF61A">
            <wp:extent cx="5943600" cy="3109595"/>
            <wp:effectExtent l="0" t="0" r="0" b="0"/>
            <wp:docPr id="121699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99740" name="Picture 1" descr="A screenshot of a computer&#10;&#10;Description automatically generated"/>
                    <pic:cNvPicPr/>
                  </pic:nvPicPr>
                  <pic:blipFill>
                    <a:blip r:embed="rId17"/>
                    <a:stretch>
                      <a:fillRect/>
                    </a:stretch>
                  </pic:blipFill>
                  <pic:spPr>
                    <a:xfrm>
                      <a:off x="0" y="0"/>
                      <a:ext cx="5943600" cy="3109595"/>
                    </a:xfrm>
                    <a:prstGeom prst="rect">
                      <a:avLst/>
                    </a:prstGeom>
                  </pic:spPr>
                </pic:pic>
              </a:graphicData>
            </a:graphic>
          </wp:inline>
        </w:drawing>
      </w:r>
    </w:p>
    <w:p w14:paraId="38B004C1" w14:textId="587600F8" w:rsidR="002553B0" w:rsidRPr="00DD6BA3" w:rsidRDefault="007D2D7C" w:rsidP="003F2FC6">
      <w:pPr>
        <w:pStyle w:val="Heading2"/>
        <w:rPr>
          <w:rFonts w:eastAsia="Times New Roman"/>
        </w:rPr>
      </w:pPr>
      <w:bookmarkStart w:id="15" w:name="_Toc165656084"/>
      <w:r>
        <w:rPr>
          <w:rFonts w:eastAsia="Times New Roman"/>
        </w:rPr>
        <w:t xml:space="preserve">3.4 </w:t>
      </w:r>
      <w:r w:rsidR="00614BBA" w:rsidRPr="00DD6BA3">
        <w:rPr>
          <w:rFonts w:eastAsia="Times New Roman"/>
        </w:rPr>
        <w:t>Control Flow Diagram</w:t>
      </w:r>
      <w:bookmarkEnd w:id="15"/>
    </w:p>
    <w:p w14:paraId="6794C0C5" w14:textId="100F9417" w:rsidR="001F09D3" w:rsidRPr="00DD6BA3" w:rsidRDefault="001F09D3" w:rsidP="00DD6BA3">
      <w:pPr>
        <w:shd w:val="clear" w:color="auto" w:fill="FFFFFF"/>
        <w:spacing w:after="0" w:line="480" w:lineRule="auto"/>
        <w:rPr>
          <w:rFonts w:ascii="Arial" w:eastAsia="Times New Roman" w:hAnsi="Arial" w:cs="Arial"/>
          <w:color w:val="000000"/>
          <w:kern w:val="0"/>
          <w14:ligatures w14:val="none"/>
        </w:rPr>
      </w:pPr>
      <w:r w:rsidRPr="00DD6BA3">
        <w:rPr>
          <w:rFonts w:ascii="Arial" w:eastAsia="Times New Roman" w:hAnsi="Arial" w:cs="Arial"/>
          <w:noProof/>
          <w:color w:val="000000"/>
          <w:kern w:val="0"/>
          <w14:ligatures w14:val="none"/>
        </w:rPr>
        <w:drawing>
          <wp:inline distT="0" distB="0" distL="0" distR="0" wp14:anchorId="40B0E5CA" wp14:editId="4A8EA8EA">
            <wp:extent cx="5943600" cy="1607820"/>
            <wp:effectExtent l="0" t="0" r="0" b="0"/>
            <wp:docPr id="81616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4996" name="Picture 1" descr="A screenshot of a computer&#10;&#10;Description automatically generated"/>
                    <pic:cNvPicPr/>
                  </pic:nvPicPr>
                  <pic:blipFill>
                    <a:blip r:embed="rId18"/>
                    <a:stretch>
                      <a:fillRect/>
                    </a:stretch>
                  </pic:blipFill>
                  <pic:spPr>
                    <a:xfrm>
                      <a:off x="0" y="0"/>
                      <a:ext cx="5943600" cy="1607820"/>
                    </a:xfrm>
                    <a:prstGeom prst="rect">
                      <a:avLst/>
                    </a:prstGeom>
                  </pic:spPr>
                </pic:pic>
              </a:graphicData>
            </a:graphic>
          </wp:inline>
        </w:drawing>
      </w:r>
    </w:p>
    <w:p w14:paraId="5F207DBA" w14:textId="4D48F0CA" w:rsidR="006E328F" w:rsidRPr="00DD6BA3" w:rsidRDefault="001627DC" w:rsidP="003F2FC6">
      <w:pPr>
        <w:pStyle w:val="ListParagraph"/>
      </w:pPr>
      <w:r>
        <w:t>W</w:t>
      </w:r>
      <w:r w:rsidR="009B1EE6">
        <w:t xml:space="preserve">e </w:t>
      </w:r>
      <w:r w:rsidR="00A12EE6">
        <w:t>used</w:t>
      </w:r>
      <w:r w:rsidR="009B1EE6">
        <w:t xml:space="preserve"> </w:t>
      </w:r>
      <w:r w:rsidR="006C2AED">
        <w:t>SSIS for</w:t>
      </w:r>
      <w:r w:rsidR="00176F2F">
        <w:t xml:space="preserve"> </w:t>
      </w:r>
      <w:r w:rsidR="00CA19CB">
        <w:t>generat</w:t>
      </w:r>
      <w:r w:rsidR="00A12EE6">
        <w:t>ing</w:t>
      </w:r>
      <w:r w:rsidR="00CA19CB">
        <w:t xml:space="preserve"> a star schema.</w:t>
      </w:r>
    </w:p>
    <w:p w14:paraId="7CD47118" w14:textId="77777777" w:rsidR="00E84B70" w:rsidRDefault="00E84B70" w:rsidP="00E84B70">
      <w:pPr>
        <w:rPr>
          <w:rFonts w:ascii="Arial" w:eastAsia="Times New Roman" w:hAnsi="Arial" w:cs="Arial"/>
          <w:color w:val="000000"/>
          <w:kern w:val="0"/>
          <w14:ligatures w14:val="none"/>
        </w:rPr>
      </w:pPr>
    </w:p>
    <w:p w14:paraId="782DF984" w14:textId="1B5A3741" w:rsidR="006E328F" w:rsidRPr="00DD6BA3" w:rsidRDefault="007D2D7C" w:rsidP="00E84B70">
      <w:pPr>
        <w:pStyle w:val="Heading2"/>
        <w:rPr>
          <w:rFonts w:eastAsia="Times New Roman"/>
        </w:rPr>
      </w:pPr>
      <w:bookmarkStart w:id="16" w:name="_Toc165656085"/>
      <w:r>
        <w:rPr>
          <w:rFonts w:eastAsia="Times New Roman"/>
        </w:rPr>
        <w:t xml:space="preserve">3.5 </w:t>
      </w:r>
      <w:r w:rsidR="006E328F" w:rsidRPr="00DD6BA3">
        <w:rPr>
          <w:rFonts w:eastAsia="Times New Roman"/>
        </w:rPr>
        <w:t>Data Flow Diagram</w:t>
      </w:r>
      <w:r w:rsidR="00F671B4" w:rsidRPr="00DD6BA3">
        <w:rPr>
          <w:rFonts w:eastAsia="Times New Roman"/>
        </w:rPr>
        <w:t xml:space="preserve"> (DFD)</w:t>
      </w:r>
      <w:bookmarkEnd w:id="16"/>
    </w:p>
    <w:p w14:paraId="5D530B5F" w14:textId="3F0D5F87" w:rsidR="00B54AEB" w:rsidRPr="00E84B70" w:rsidRDefault="007D2D7C" w:rsidP="00E84B70">
      <w:pPr>
        <w:pStyle w:val="Heading3"/>
        <w:rPr>
          <w:rFonts w:eastAsia="Times New Roman"/>
        </w:rPr>
      </w:pPr>
      <w:bookmarkStart w:id="17" w:name="_Toc165656086"/>
      <w:r>
        <w:rPr>
          <w:rFonts w:eastAsia="Times New Roman"/>
        </w:rPr>
        <w:t xml:space="preserve">3.5.1 </w:t>
      </w:r>
      <w:r w:rsidR="00B54AEB" w:rsidRPr="00E84B70">
        <w:rPr>
          <w:rFonts w:eastAsia="Times New Roman"/>
        </w:rPr>
        <w:t xml:space="preserve">Customer </w:t>
      </w:r>
      <w:r w:rsidR="00F671B4" w:rsidRPr="00E84B70">
        <w:rPr>
          <w:rFonts w:eastAsia="Times New Roman"/>
        </w:rPr>
        <w:t>DFD</w:t>
      </w:r>
      <w:bookmarkEnd w:id="17"/>
    </w:p>
    <w:p w14:paraId="24D44C35" w14:textId="16C9EE61" w:rsidR="006E328F" w:rsidRPr="00DD6BA3" w:rsidRDefault="006E328F" w:rsidP="00DD6BA3">
      <w:pPr>
        <w:shd w:val="clear" w:color="auto" w:fill="FFFFFF"/>
        <w:spacing w:after="0" w:line="480" w:lineRule="auto"/>
        <w:rPr>
          <w:rFonts w:ascii="Arial" w:eastAsia="Times New Roman" w:hAnsi="Arial" w:cs="Arial"/>
          <w:color w:val="000000"/>
          <w:kern w:val="0"/>
          <w14:ligatures w14:val="none"/>
        </w:rPr>
      </w:pPr>
      <w:r w:rsidRPr="00DD6BA3">
        <w:rPr>
          <w:rFonts w:ascii="Arial" w:eastAsia="Times New Roman" w:hAnsi="Arial" w:cs="Arial"/>
          <w:noProof/>
          <w:color w:val="000000"/>
          <w:kern w:val="0"/>
          <w14:ligatures w14:val="none"/>
        </w:rPr>
        <w:drawing>
          <wp:inline distT="0" distB="0" distL="0" distR="0" wp14:anchorId="5BCAAB5F" wp14:editId="15FF304E">
            <wp:extent cx="5941469" cy="1279911"/>
            <wp:effectExtent l="0" t="0" r="2540" b="0"/>
            <wp:docPr id="153654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43583" name="Picture 1" descr="A screenshot of a computer&#10;&#10;Description automatically generated"/>
                    <pic:cNvPicPr/>
                  </pic:nvPicPr>
                  <pic:blipFill>
                    <a:blip r:embed="rId19"/>
                    <a:stretch>
                      <a:fillRect/>
                    </a:stretch>
                  </pic:blipFill>
                  <pic:spPr>
                    <a:xfrm>
                      <a:off x="0" y="0"/>
                      <a:ext cx="6014483" cy="1295640"/>
                    </a:xfrm>
                    <a:prstGeom prst="rect">
                      <a:avLst/>
                    </a:prstGeom>
                  </pic:spPr>
                </pic:pic>
              </a:graphicData>
            </a:graphic>
          </wp:inline>
        </w:drawing>
      </w:r>
    </w:p>
    <w:p w14:paraId="2D089BA2" w14:textId="0B54FDC2" w:rsidR="00F671B4" w:rsidRPr="00AB0339" w:rsidRDefault="007D2D7C" w:rsidP="00AB0339">
      <w:pPr>
        <w:pStyle w:val="Heading3"/>
        <w:rPr>
          <w:rFonts w:eastAsia="Times New Roman"/>
        </w:rPr>
      </w:pPr>
      <w:bookmarkStart w:id="18" w:name="_Toc165656087"/>
      <w:r>
        <w:rPr>
          <w:rFonts w:eastAsia="Times New Roman"/>
        </w:rPr>
        <w:lastRenderedPageBreak/>
        <w:t xml:space="preserve">3.5.2 </w:t>
      </w:r>
      <w:r w:rsidR="005075BF" w:rsidRPr="00AB0339">
        <w:rPr>
          <w:rFonts w:eastAsia="Times New Roman"/>
        </w:rPr>
        <w:t>Order DFD</w:t>
      </w:r>
      <w:bookmarkEnd w:id="18"/>
    </w:p>
    <w:p w14:paraId="46AFEA35" w14:textId="4E6537D7" w:rsidR="005075BF" w:rsidRPr="00DD6BA3" w:rsidRDefault="00F21E3D" w:rsidP="00DD6BA3">
      <w:pPr>
        <w:shd w:val="clear" w:color="auto" w:fill="FFFFFF"/>
        <w:spacing w:after="0" w:line="480" w:lineRule="auto"/>
        <w:rPr>
          <w:rFonts w:ascii="Arial" w:eastAsia="Times New Roman" w:hAnsi="Arial" w:cs="Arial"/>
          <w:color w:val="000000"/>
          <w:kern w:val="0"/>
          <w14:ligatures w14:val="none"/>
        </w:rPr>
      </w:pPr>
      <w:r w:rsidRPr="00DD6BA3">
        <w:rPr>
          <w:rFonts w:ascii="Arial" w:eastAsia="Times New Roman" w:hAnsi="Arial" w:cs="Arial"/>
          <w:noProof/>
          <w:color w:val="000000"/>
          <w:kern w:val="0"/>
          <w14:ligatures w14:val="none"/>
        </w:rPr>
        <w:drawing>
          <wp:inline distT="0" distB="0" distL="0" distR="0" wp14:anchorId="1C1C115E" wp14:editId="2AC1E10A">
            <wp:extent cx="5943600" cy="1676400"/>
            <wp:effectExtent l="0" t="0" r="0" b="0"/>
            <wp:docPr id="7608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4418" name="Picture 1" descr="A screenshot of a computer&#10;&#10;Description automatically generated"/>
                    <pic:cNvPicPr/>
                  </pic:nvPicPr>
                  <pic:blipFill>
                    <a:blip r:embed="rId20"/>
                    <a:stretch>
                      <a:fillRect/>
                    </a:stretch>
                  </pic:blipFill>
                  <pic:spPr>
                    <a:xfrm>
                      <a:off x="0" y="0"/>
                      <a:ext cx="5943600" cy="1676400"/>
                    </a:xfrm>
                    <a:prstGeom prst="rect">
                      <a:avLst/>
                    </a:prstGeom>
                  </pic:spPr>
                </pic:pic>
              </a:graphicData>
            </a:graphic>
          </wp:inline>
        </w:drawing>
      </w:r>
    </w:p>
    <w:p w14:paraId="02F9E225" w14:textId="1ED69C8C" w:rsidR="00EA72F5" w:rsidRPr="00DD6BA3" w:rsidRDefault="007D2D7C" w:rsidP="00AB0339">
      <w:pPr>
        <w:pStyle w:val="Heading3"/>
        <w:rPr>
          <w:rFonts w:eastAsia="Times New Roman"/>
        </w:rPr>
      </w:pPr>
      <w:bookmarkStart w:id="19" w:name="_Toc165656088"/>
      <w:r>
        <w:rPr>
          <w:rFonts w:eastAsia="Times New Roman"/>
        </w:rPr>
        <w:t xml:space="preserve">3.5.3 </w:t>
      </w:r>
      <w:r w:rsidR="00EA72F5" w:rsidRPr="00DD6BA3">
        <w:rPr>
          <w:rFonts w:eastAsia="Times New Roman"/>
        </w:rPr>
        <w:t>Derived Column</w:t>
      </w:r>
      <w:bookmarkEnd w:id="19"/>
    </w:p>
    <w:p w14:paraId="387C5036" w14:textId="07C4DEAA" w:rsidR="00EA72F5" w:rsidRPr="00DD6BA3" w:rsidRDefault="00744089" w:rsidP="00972B9E">
      <w:pPr>
        <w:pStyle w:val="Heading4"/>
        <w:rPr>
          <w:rFonts w:eastAsia="Times New Roman"/>
        </w:rPr>
      </w:pPr>
      <w:r w:rsidRPr="00DD6BA3">
        <w:rPr>
          <w:rFonts w:eastAsia="Times New Roman"/>
        </w:rPr>
        <w:t>On Time</w:t>
      </w:r>
    </w:p>
    <w:p w14:paraId="3024C364" w14:textId="52CEF796" w:rsidR="00EA72F5" w:rsidRPr="00972B9E" w:rsidRDefault="00EA72F5" w:rsidP="00950B98">
      <w:pPr>
        <w:pStyle w:val="ListParagraph"/>
        <w:spacing w:line="276" w:lineRule="auto"/>
        <w:jc w:val="left"/>
      </w:pPr>
      <w:r w:rsidRPr="00972B9E">
        <w:t>(</w:t>
      </w:r>
      <w:proofErr w:type="spellStart"/>
      <w:r w:rsidRPr="00972B9E">
        <w:t>Ship_Mode</w:t>
      </w:r>
      <w:proofErr w:type="spellEnd"/>
      <w:r w:rsidRPr="00972B9E">
        <w:t>== "First Class" &amp;&amp;</w:t>
      </w:r>
      <w:r w:rsidR="00972B9E">
        <w:t xml:space="preserve"> </w:t>
      </w:r>
      <w:r w:rsidRPr="00972B9E">
        <w:t>(DATEDIFF("day",(DT_DBTIMESTAMP)Order_Date,(DT_DBTIMESTAMP)Ship_Date) &lt;= 2)) ? 1 : (</w:t>
      </w:r>
      <w:proofErr w:type="spellStart"/>
      <w:r w:rsidRPr="00972B9E">
        <w:t>Ship_Mode</w:t>
      </w:r>
      <w:proofErr w:type="spellEnd"/>
      <w:r w:rsidRPr="00972B9E">
        <w:t xml:space="preserve"> == "Second Class" &amp;&amp; (DATEDIFF("day",(DT_DBTIMESTAMP)Order_Date,(DT_DBTIMESTAMP)Ship_Date) &lt;= 3)) ? 1 : (</w:t>
      </w:r>
      <w:proofErr w:type="spellStart"/>
      <w:r w:rsidRPr="00972B9E">
        <w:t>Ship_Mode</w:t>
      </w:r>
      <w:proofErr w:type="spellEnd"/>
      <w:r w:rsidRPr="00972B9E">
        <w:t xml:space="preserve"> == "Standard Class" &amp;&amp; (DATEDIFF("day",(DT_DBTIMESTAMP)Order_Date,(DT_DBTIMESTAMP)Ship_Date) &lt;= 5)) ? 1 : (</w:t>
      </w:r>
      <w:proofErr w:type="spellStart"/>
      <w:r w:rsidRPr="00972B9E">
        <w:t>Ship_Mode</w:t>
      </w:r>
      <w:proofErr w:type="spellEnd"/>
      <w:r w:rsidRPr="00972B9E">
        <w:t xml:space="preserve"> == "Same Day" &amp;&amp; DATEDIFF("day",(DT_DBTIMESTAMP)Order_Date,(DT_DBTIMESTAMP)Ship_Date) &lt;= 1) ? 1 : 0</w:t>
      </w:r>
    </w:p>
    <w:p w14:paraId="5AB69A24" w14:textId="77777777" w:rsidR="00DD6BA3" w:rsidRPr="009A026C" w:rsidRDefault="00DD6BA3" w:rsidP="009A026C">
      <w:pPr>
        <w:shd w:val="clear" w:color="auto" w:fill="FFFFFF"/>
        <w:spacing w:after="0" w:line="480" w:lineRule="auto"/>
        <w:rPr>
          <w:rFonts w:ascii="Courier New" w:eastAsia="Times New Roman" w:hAnsi="Courier New" w:cs="Courier New"/>
          <w:color w:val="000000"/>
          <w:kern w:val="0"/>
          <w14:ligatures w14:val="none"/>
        </w:rPr>
      </w:pPr>
    </w:p>
    <w:p w14:paraId="05ACF5B5" w14:textId="575AE563" w:rsidR="008C6E18" w:rsidRPr="00950B98" w:rsidRDefault="00C22DEA" w:rsidP="00950B98">
      <w:pPr>
        <w:pStyle w:val="Heading4"/>
      </w:pPr>
      <w:r w:rsidRPr="00950B98">
        <w:t>Turnaround Time</w:t>
      </w:r>
    </w:p>
    <w:p w14:paraId="06579A6B" w14:textId="0491B762" w:rsidR="003F6546" w:rsidRPr="00950B98" w:rsidRDefault="00CD6B77" w:rsidP="00950B98">
      <w:pPr>
        <w:pStyle w:val="ListParagraph"/>
      </w:pPr>
      <w:r w:rsidRPr="00950B98">
        <w:t>DATEDIFF("DAY",(DT_DBTIMESTAMP)Order_Date,(DT_DBTIMESTAMP)Ship_Date)</w:t>
      </w:r>
    </w:p>
    <w:p w14:paraId="00362E28" w14:textId="77777777" w:rsidR="00EA2B24" w:rsidRDefault="00EA2B24" w:rsidP="00EA2B24">
      <w:pPr>
        <w:pStyle w:val="Heading3"/>
        <w:rPr>
          <w:rFonts w:eastAsia="Times New Roman"/>
        </w:rPr>
      </w:pPr>
    </w:p>
    <w:p w14:paraId="42CAB4FF" w14:textId="1B276C50" w:rsidR="006177DC" w:rsidRPr="006E1E0D" w:rsidRDefault="007D2D7C" w:rsidP="006E1E0D">
      <w:pPr>
        <w:pStyle w:val="Heading3"/>
        <w:rPr>
          <w:rFonts w:eastAsia="Times New Roman"/>
        </w:rPr>
      </w:pPr>
      <w:bookmarkStart w:id="20" w:name="_Toc165656089"/>
      <w:r>
        <w:rPr>
          <w:rFonts w:eastAsia="Times New Roman"/>
        </w:rPr>
        <w:t xml:space="preserve">3.5.4 </w:t>
      </w:r>
      <w:r w:rsidR="00683F73" w:rsidRPr="00DD6BA3">
        <w:rPr>
          <w:rFonts w:eastAsia="Times New Roman"/>
        </w:rPr>
        <w:t>F</w:t>
      </w:r>
      <w:r w:rsidR="006177DC" w:rsidRPr="00DD6BA3">
        <w:rPr>
          <w:rFonts w:eastAsia="Times New Roman"/>
        </w:rPr>
        <w:t>ACT DFD</w:t>
      </w:r>
      <w:bookmarkEnd w:id="20"/>
    </w:p>
    <w:p w14:paraId="32C0A261" w14:textId="116ECCC9" w:rsidR="006177DC" w:rsidRPr="00DD6BA3" w:rsidRDefault="004F6362" w:rsidP="00DD6BA3">
      <w:pPr>
        <w:shd w:val="clear" w:color="auto" w:fill="FFFFFF"/>
        <w:spacing w:after="0" w:line="480" w:lineRule="auto"/>
        <w:rPr>
          <w:rFonts w:ascii="Arial" w:eastAsia="Times New Roman" w:hAnsi="Arial" w:cs="Arial"/>
          <w:color w:val="000000"/>
          <w:kern w:val="0"/>
          <w14:ligatures w14:val="none"/>
        </w:rPr>
      </w:pPr>
      <w:r w:rsidRPr="00DD6BA3">
        <w:rPr>
          <w:rFonts w:ascii="Arial" w:eastAsia="Times New Roman" w:hAnsi="Arial" w:cs="Arial"/>
          <w:noProof/>
          <w:color w:val="000000"/>
          <w:kern w:val="0"/>
          <w14:ligatures w14:val="none"/>
        </w:rPr>
        <w:drawing>
          <wp:inline distT="0" distB="0" distL="0" distR="0" wp14:anchorId="62B2FB9B" wp14:editId="31B156F5">
            <wp:extent cx="5943600" cy="1614170"/>
            <wp:effectExtent l="0" t="0" r="0" b="5080"/>
            <wp:docPr id="307534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34460" name="Picture 1" descr="A screenshot of a computer&#10;&#10;Description automatically generated"/>
                    <pic:cNvPicPr/>
                  </pic:nvPicPr>
                  <pic:blipFill>
                    <a:blip r:embed="rId21"/>
                    <a:stretch>
                      <a:fillRect/>
                    </a:stretch>
                  </pic:blipFill>
                  <pic:spPr>
                    <a:xfrm>
                      <a:off x="0" y="0"/>
                      <a:ext cx="5943600" cy="1614170"/>
                    </a:xfrm>
                    <a:prstGeom prst="rect">
                      <a:avLst/>
                    </a:prstGeom>
                  </pic:spPr>
                </pic:pic>
              </a:graphicData>
            </a:graphic>
          </wp:inline>
        </w:drawing>
      </w:r>
    </w:p>
    <w:p w14:paraId="75388159" w14:textId="41A51A9E" w:rsidR="0002729E" w:rsidRPr="005F3EEE" w:rsidRDefault="003F2FC6" w:rsidP="005F3EEE">
      <w:pPr>
        <w:pStyle w:val="Heading1"/>
        <w:rPr>
          <w:rFonts w:eastAsia="Times New Roman"/>
        </w:rPr>
      </w:pPr>
      <w:bookmarkStart w:id="21" w:name="_Toc165656090"/>
      <w:r w:rsidRPr="00DD6BA3">
        <w:rPr>
          <w:rFonts w:eastAsia="Times New Roman"/>
        </w:rPr>
        <w:lastRenderedPageBreak/>
        <w:t>Chapter 4: Data Preparation</w:t>
      </w:r>
      <w:bookmarkEnd w:id="21"/>
    </w:p>
    <w:p w14:paraId="53B33A67" w14:textId="6D7E7C22" w:rsidR="002553B0" w:rsidRDefault="002553B0" w:rsidP="00C539C7">
      <w:pPr>
        <w:pStyle w:val="ListParagraph"/>
      </w:pPr>
      <w:r w:rsidRPr="00DD6BA3">
        <w:t xml:space="preserve">The dataset was successfully loaded into a </w:t>
      </w:r>
      <w:r w:rsidR="008228BF" w:rsidRPr="00DD6BA3">
        <w:t>panda</w:t>
      </w:r>
      <w:r w:rsidRPr="00DD6BA3">
        <w:t xml:space="preserve"> DataFrame, which contains 10,194 entries and 20 columns, detailing order information, customer data, product categories, sales, quantities, discounts, and profits.</w:t>
      </w:r>
    </w:p>
    <w:p w14:paraId="2F56E1B3" w14:textId="77777777" w:rsidR="00A46A81" w:rsidRDefault="00ED2A9B" w:rsidP="00DD6BA3">
      <w:pPr>
        <w:shd w:val="clear" w:color="auto" w:fill="FFFFFF"/>
        <w:spacing w:after="0" w:line="480" w:lineRule="auto"/>
        <w:rPr>
          <w:rFonts w:ascii="Arial" w:eastAsia="Times New Roman" w:hAnsi="Arial" w:cs="Arial"/>
          <w:color w:val="000000"/>
          <w:kern w:val="0"/>
          <w14:ligatures w14:val="none"/>
        </w:rPr>
      </w:pPr>
      <w:r w:rsidRPr="00ED2A9B">
        <w:rPr>
          <w:rFonts w:ascii="Arial" w:eastAsia="Times New Roman" w:hAnsi="Arial" w:cs="Arial"/>
          <w:noProof/>
          <w:color w:val="000000"/>
          <w:kern w:val="0"/>
          <w14:ligatures w14:val="none"/>
        </w:rPr>
        <w:drawing>
          <wp:inline distT="0" distB="0" distL="0" distR="0" wp14:anchorId="44BA9A7D" wp14:editId="40385190">
            <wp:extent cx="5943600" cy="2783840"/>
            <wp:effectExtent l="0" t="0" r="0" b="0"/>
            <wp:docPr id="207387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8407" name="Picture 1" descr="A screenshot of a computer&#10;&#10;Description automatically generated"/>
                    <pic:cNvPicPr/>
                  </pic:nvPicPr>
                  <pic:blipFill>
                    <a:blip r:embed="rId22"/>
                    <a:stretch>
                      <a:fillRect/>
                    </a:stretch>
                  </pic:blipFill>
                  <pic:spPr>
                    <a:xfrm>
                      <a:off x="0" y="0"/>
                      <a:ext cx="5943600" cy="2783840"/>
                    </a:xfrm>
                    <a:prstGeom prst="rect">
                      <a:avLst/>
                    </a:prstGeom>
                  </pic:spPr>
                </pic:pic>
              </a:graphicData>
            </a:graphic>
          </wp:inline>
        </w:drawing>
      </w:r>
    </w:p>
    <w:p w14:paraId="550FCAF3" w14:textId="7032A61E" w:rsidR="00C539C7" w:rsidRDefault="0031520C" w:rsidP="00C539C7">
      <w:pPr>
        <w:pStyle w:val="ListParagraph"/>
      </w:pPr>
      <w:r>
        <w:t xml:space="preserve">We removed </w:t>
      </w:r>
      <w:r w:rsidR="009947D4">
        <w:t>a few</w:t>
      </w:r>
      <w:r>
        <w:t xml:space="preserve"> uncertainties in the data for clarity and uniformity</w:t>
      </w:r>
      <w:r w:rsidR="00951CE6">
        <w:t>.</w:t>
      </w:r>
    </w:p>
    <w:p w14:paraId="4455531D" w14:textId="4A4F08C2" w:rsidR="00287B16" w:rsidRDefault="000132C5" w:rsidP="00C539C7">
      <w:pPr>
        <w:pStyle w:val="ListParagraph"/>
      </w:pPr>
      <w:r>
        <w:br/>
      </w:r>
      <w:r w:rsidR="008925DF" w:rsidRPr="008925DF">
        <w:rPr>
          <w:noProof/>
        </w:rPr>
        <w:drawing>
          <wp:inline distT="0" distB="0" distL="0" distR="0" wp14:anchorId="69FBA53E" wp14:editId="64A7E690">
            <wp:extent cx="5943600" cy="2209165"/>
            <wp:effectExtent l="0" t="0" r="0" b="635"/>
            <wp:docPr id="126370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06702" name="Picture 1" descr="A screenshot of a computer&#10;&#10;Description automatically generated"/>
                    <pic:cNvPicPr/>
                  </pic:nvPicPr>
                  <pic:blipFill>
                    <a:blip r:embed="rId23"/>
                    <a:stretch>
                      <a:fillRect/>
                    </a:stretch>
                  </pic:blipFill>
                  <pic:spPr>
                    <a:xfrm>
                      <a:off x="0" y="0"/>
                      <a:ext cx="5943600" cy="2209165"/>
                    </a:xfrm>
                    <a:prstGeom prst="rect">
                      <a:avLst/>
                    </a:prstGeom>
                  </pic:spPr>
                </pic:pic>
              </a:graphicData>
            </a:graphic>
          </wp:inline>
        </w:drawing>
      </w:r>
    </w:p>
    <w:p w14:paraId="68F94B99" w14:textId="77777777" w:rsidR="00867ACE" w:rsidRDefault="00867ACE" w:rsidP="00C539C7">
      <w:pPr>
        <w:pStyle w:val="ListParagraph"/>
      </w:pPr>
    </w:p>
    <w:p w14:paraId="37AF41A5" w14:textId="77777777" w:rsidR="00867ACE" w:rsidRDefault="00867ACE" w:rsidP="00C539C7">
      <w:pPr>
        <w:pStyle w:val="ListParagraph"/>
      </w:pPr>
    </w:p>
    <w:p w14:paraId="22B962AE" w14:textId="77777777" w:rsidR="00867ACE" w:rsidRDefault="00867ACE" w:rsidP="00C539C7">
      <w:pPr>
        <w:pStyle w:val="ListParagraph"/>
      </w:pPr>
    </w:p>
    <w:p w14:paraId="7B6EB03D" w14:textId="77777777" w:rsidR="00867ACE" w:rsidRDefault="00867ACE" w:rsidP="00C539C7">
      <w:pPr>
        <w:pStyle w:val="ListParagraph"/>
      </w:pPr>
    </w:p>
    <w:p w14:paraId="2EE8736D" w14:textId="77777777" w:rsidR="00867ACE" w:rsidRDefault="00867ACE" w:rsidP="00C539C7">
      <w:pPr>
        <w:pStyle w:val="ListParagraph"/>
      </w:pPr>
    </w:p>
    <w:p w14:paraId="071127A2" w14:textId="71C7ABED" w:rsidR="00C539C7" w:rsidRDefault="00D37E52" w:rsidP="00C539C7">
      <w:pPr>
        <w:pStyle w:val="ListParagraph"/>
      </w:pPr>
      <w:r>
        <w:lastRenderedPageBreak/>
        <w:br/>
      </w:r>
      <w:r w:rsidR="002553B0" w:rsidRPr="00DD6BA3">
        <w:t xml:space="preserve">Duplicate Removal: </w:t>
      </w:r>
      <w:r w:rsidR="0067333C">
        <w:t>We</w:t>
      </w:r>
      <w:r w:rsidR="002553B0" w:rsidRPr="00DD6BA3">
        <w:t xml:space="preserve"> checked for duplicate rows in the data, identifying and removing a total of 5 duplicate entries.</w:t>
      </w:r>
    </w:p>
    <w:p w14:paraId="7DCD3D45" w14:textId="4280F904" w:rsidR="000755F6" w:rsidRDefault="00F2708F" w:rsidP="00C539C7">
      <w:pPr>
        <w:pStyle w:val="ListParagraph"/>
      </w:pPr>
      <w:r w:rsidRPr="00F2708F">
        <w:rPr>
          <w:noProof/>
        </w:rPr>
        <w:drawing>
          <wp:inline distT="0" distB="0" distL="0" distR="0" wp14:anchorId="0DF8C17B" wp14:editId="2E829780">
            <wp:extent cx="5943600" cy="2885440"/>
            <wp:effectExtent l="0" t="0" r="0" b="0"/>
            <wp:docPr id="482110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0709" name="Picture 1" descr="A screen shot of a computer program&#10;&#10;Description automatically generated"/>
                    <pic:cNvPicPr/>
                  </pic:nvPicPr>
                  <pic:blipFill>
                    <a:blip r:embed="rId24"/>
                    <a:stretch>
                      <a:fillRect/>
                    </a:stretch>
                  </pic:blipFill>
                  <pic:spPr>
                    <a:xfrm>
                      <a:off x="0" y="0"/>
                      <a:ext cx="5943600" cy="2885440"/>
                    </a:xfrm>
                    <a:prstGeom prst="rect">
                      <a:avLst/>
                    </a:prstGeom>
                  </pic:spPr>
                </pic:pic>
              </a:graphicData>
            </a:graphic>
          </wp:inline>
        </w:drawing>
      </w:r>
    </w:p>
    <w:p w14:paraId="0D77F82C" w14:textId="5F277EAD" w:rsidR="0067333C" w:rsidRDefault="00833C56" w:rsidP="00C539C7">
      <w:pPr>
        <w:pStyle w:val="ListParagraph"/>
      </w:pPr>
      <w:r>
        <w:br/>
      </w:r>
      <w:r w:rsidR="007173BE" w:rsidRPr="007173BE">
        <w:rPr>
          <w:noProof/>
        </w:rPr>
        <w:drawing>
          <wp:inline distT="0" distB="0" distL="0" distR="0" wp14:anchorId="34BFC412" wp14:editId="1A447FB4">
            <wp:extent cx="5943600" cy="1395095"/>
            <wp:effectExtent l="0" t="0" r="0" b="1905"/>
            <wp:docPr id="172499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3534" name="Picture 1" descr="A screenshot of a computer&#10;&#10;Description automatically generated"/>
                    <pic:cNvPicPr/>
                  </pic:nvPicPr>
                  <pic:blipFill>
                    <a:blip r:embed="rId25"/>
                    <a:stretch>
                      <a:fillRect/>
                    </a:stretch>
                  </pic:blipFill>
                  <pic:spPr>
                    <a:xfrm>
                      <a:off x="0" y="0"/>
                      <a:ext cx="5943600" cy="1395095"/>
                    </a:xfrm>
                    <a:prstGeom prst="rect">
                      <a:avLst/>
                    </a:prstGeom>
                  </pic:spPr>
                </pic:pic>
              </a:graphicData>
            </a:graphic>
          </wp:inline>
        </w:drawing>
      </w:r>
    </w:p>
    <w:p w14:paraId="1C832CC3" w14:textId="77777777" w:rsidR="0094013A" w:rsidRDefault="0094013A" w:rsidP="00C539C7">
      <w:pPr>
        <w:pStyle w:val="ListParagraph"/>
      </w:pPr>
    </w:p>
    <w:p w14:paraId="44E00E8A" w14:textId="77777777" w:rsidR="0094013A" w:rsidRDefault="0094013A" w:rsidP="00C539C7">
      <w:pPr>
        <w:pStyle w:val="ListParagraph"/>
      </w:pPr>
    </w:p>
    <w:p w14:paraId="627CD62D" w14:textId="77777777" w:rsidR="0094013A" w:rsidRDefault="0094013A" w:rsidP="00C539C7">
      <w:pPr>
        <w:pStyle w:val="ListParagraph"/>
      </w:pPr>
    </w:p>
    <w:p w14:paraId="05229A51" w14:textId="77777777" w:rsidR="0094013A" w:rsidRDefault="0094013A" w:rsidP="00C539C7">
      <w:pPr>
        <w:pStyle w:val="ListParagraph"/>
      </w:pPr>
    </w:p>
    <w:p w14:paraId="1B77675F" w14:textId="77777777" w:rsidR="0094013A" w:rsidRDefault="0094013A" w:rsidP="00C539C7">
      <w:pPr>
        <w:pStyle w:val="ListParagraph"/>
      </w:pPr>
    </w:p>
    <w:p w14:paraId="04CA6761" w14:textId="77777777" w:rsidR="0094013A" w:rsidRDefault="0094013A" w:rsidP="00C539C7">
      <w:pPr>
        <w:pStyle w:val="ListParagraph"/>
      </w:pPr>
    </w:p>
    <w:p w14:paraId="07F3B447" w14:textId="77777777" w:rsidR="0094013A" w:rsidRDefault="0094013A" w:rsidP="00C539C7">
      <w:pPr>
        <w:pStyle w:val="ListParagraph"/>
      </w:pPr>
    </w:p>
    <w:p w14:paraId="610588BC" w14:textId="77777777" w:rsidR="0094013A" w:rsidRDefault="0094013A" w:rsidP="00C539C7">
      <w:pPr>
        <w:pStyle w:val="ListParagraph"/>
      </w:pPr>
    </w:p>
    <w:p w14:paraId="4DA52378" w14:textId="77777777" w:rsidR="0094013A" w:rsidRDefault="0094013A" w:rsidP="00C539C7">
      <w:pPr>
        <w:pStyle w:val="ListParagraph"/>
      </w:pPr>
    </w:p>
    <w:p w14:paraId="07575109" w14:textId="77777777" w:rsidR="0094013A" w:rsidRDefault="0094013A" w:rsidP="00C539C7">
      <w:pPr>
        <w:pStyle w:val="ListParagraph"/>
      </w:pPr>
    </w:p>
    <w:p w14:paraId="2D873026" w14:textId="77777777" w:rsidR="0094013A" w:rsidRDefault="0094013A" w:rsidP="00C539C7">
      <w:pPr>
        <w:pStyle w:val="ListParagraph"/>
      </w:pPr>
    </w:p>
    <w:p w14:paraId="0B756485" w14:textId="77777777" w:rsidR="0094013A" w:rsidRDefault="0094013A" w:rsidP="00C539C7">
      <w:pPr>
        <w:pStyle w:val="ListParagraph"/>
      </w:pPr>
    </w:p>
    <w:p w14:paraId="12BA8C21" w14:textId="77777777" w:rsidR="0094013A" w:rsidRDefault="0094013A" w:rsidP="00C539C7">
      <w:pPr>
        <w:pStyle w:val="ListParagraph"/>
      </w:pPr>
    </w:p>
    <w:p w14:paraId="7AC70DC5" w14:textId="77777777" w:rsidR="0094013A" w:rsidRDefault="0094013A" w:rsidP="00C539C7">
      <w:pPr>
        <w:pStyle w:val="ListParagraph"/>
      </w:pPr>
    </w:p>
    <w:p w14:paraId="768F2FB0" w14:textId="77777777" w:rsidR="00C539C7" w:rsidRDefault="00C539C7" w:rsidP="00C539C7">
      <w:pPr>
        <w:pStyle w:val="ListParagraph"/>
      </w:pPr>
    </w:p>
    <w:p w14:paraId="261F6282" w14:textId="7F3D87C9" w:rsidR="00C539C7" w:rsidRDefault="002553B0" w:rsidP="00C539C7">
      <w:pPr>
        <w:pStyle w:val="ListParagraph"/>
      </w:pPr>
      <w:r w:rsidRPr="00DD6BA3">
        <w:lastRenderedPageBreak/>
        <w:t xml:space="preserve">Missing Values: </w:t>
      </w:r>
      <w:r w:rsidR="0067333C">
        <w:t>We</w:t>
      </w:r>
      <w:r w:rsidRPr="00DD6BA3">
        <w:t xml:space="preserve"> identified missing values in columns 'Segment', 'Sales', and 'Quantity', with 50 missing entries each.</w:t>
      </w:r>
    </w:p>
    <w:p w14:paraId="18879FAD" w14:textId="77777777" w:rsidR="00F04279" w:rsidRDefault="00434FF8" w:rsidP="00C539C7">
      <w:pPr>
        <w:pStyle w:val="ListParagraph"/>
      </w:pPr>
      <w:r>
        <w:br/>
      </w:r>
      <w:r w:rsidRPr="00434FF8">
        <w:rPr>
          <w:noProof/>
        </w:rPr>
        <w:drawing>
          <wp:inline distT="0" distB="0" distL="0" distR="0" wp14:anchorId="0D57CAA1" wp14:editId="2F3385EF">
            <wp:extent cx="5943600" cy="2783205"/>
            <wp:effectExtent l="0" t="0" r="0" b="0"/>
            <wp:docPr id="18834098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9806" name="Picture 1" descr="A screen shot of a computer&#10;&#10;Description automatically generated"/>
                    <pic:cNvPicPr/>
                  </pic:nvPicPr>
                  <pic:blipFill>
                    <a:blip r:embed="rId26"/>
                    <a:stretch>
                      <a:fillRect/>
                    </a:stretch>
                  </pic:blipFill>
                  <pic:spPr>
                    <a:xfrm>
                      <a:off x="0" y="0"/>
                      <a:ext cx="5943600" cy="2783205"/>
                    </a:xfrm>
                    <a:prstGeom prst="rect">
                      <a:avLst/>
                    </a:prstGeom>
                  </pic:spPr>
                </pic:pic>
              </a:graphicData>
            </a:graphic>
          </wp:inline>
        </w:drawing>
      </w:r>
    </w:p>
    <w:p w14:paraId="3C12E709" w14:textId="77777777" w:rsidR="00F04279" w:rsidRDefault="00F04279" w:rsidP="00C539C7">
      <w:pPr>
        <w:pStyle w:val="ListParagraph"/>
      </w:pPr>
    </w:p>
    <w:p w14:paraId="7F8116C4" w14:textId="77777777" w:rsidR="001F32FA" w:rsidRDefault="001F32FA" w:rsidP="00843D6E">
      <w:pPr>
        <w:pStyle w:val="ListParagraph"/>
      </w:pPr>
    </w:p>
    <w:p w14:paraId="3031696A" w14:textId="77777777" w:rsidR="003D0A0C" w:rsidRDefault="003D0A0C" w:rsidP="007B0C3E">
      <w:pPr>
        <w:pStyle w:val="ListParagraph"/>
      </w:pPr>
    </w:p>
    <w:p w14:paraId="613B9F92" w14:textId="77777777" w:rsidR="003D0A0C" w:rsidRDefault="003D0A0C" w:rsidP="007B0C3E">
      <w:pPr>
        <w:pStyle w:val="ListParagraph"/>
      </w:pPr>
    </w:p>
    <w:p w14:paraId="1E5852DB" w14:textId="77777777" w:rsidR="003D0A0C" w:rsidRDefault="003D0A0C" w:rsidP="007B0C3E">
      <w:pPr>
        <w:pStyle w:val="ListParagraph"/>
      </w:pPr>
    </w:p>
    <w:p w14:paraId="76AFEA77" w14:textId="77777777" w:rsidR="003D0A0C" w:rsidRDefault="003D0A0C" w:rsidP="007B0C3E">
      <w:pPr>
        <w:pStyle w:val="ListParagraph"/>
      </w:pPr>
    </w:p>
    <w:p w14:paraId="30287F8E" w14:textId="77777777" w:rsidR="003D0A0C" w:rsidRDefault="003D0A0C" w:rsidP="007B0C3E">
      <w:pPr>
        <w:pStyle w:val="ListParagraph"/>
      </w:pPr>
    </w:p>
    <w:p w14:paraId="79D32AFD" w14:textId="77777777" w:rsidR="003D0A0C" w:rsidRDefault="003D0A0C" w:rsidP="007B0C3E">
      <w:pPr>
        <w:pStyle w:val="ListParagraph"/>
      </w:pPr>
    </w:p>
    <w:p w14:paraId="6BF51EE8" w14:textId="77777777" w:rsidR="003D0A0C" w:rsidRDefault="003D0A0C" w:rsidP="007B0C3E">
      <w:pPr>
        <w:pStyle w:val="ListParagraph"/>
      </w:pPr>
    </w:p>
    <w:p w14:paraId="2C54E971" w14:textId="77777777" w:rsidR="003D0A0C" w:rsidRDefault="003D0A0C" w:rsidP="007B0C3E">
      <w:pPr>
        <w:pStyle w:val="ListParagraph"/>
      </w:pPr>
    </w:p>
    <w:p w14:paraId="31952CB9" w14:textId="77777777" w:rsidR="003D0A0C" w:rsidRDefault="003D0A0C" w:rsidP="007B0C3E">
      <w:pPr>
        <w:pStyle w:val="ListParagraph"/>
      </w:pPr>
    </w:p>
    <w:p w14:paraId="6167BA78" w14:textId="77777777" w:rsidR="003D0A0C" w:rsidRDefault="003D0A0C" w:rsidP="007B0C3E">
      <w:pPr>
        <w:pStyle w:val="ListParagraph"/>
      </w:pPr>
    </w:p>
    <w:p w14:paraId="62778808" w14:textId="77777777" w:rsidR="003D0A0C" w:rsidRDefault="003D0A0C" w:rsidP="007B0C3E">
      <w:pPr>
        <w:pStyle w:val="ListParagraph"/>
      </w:pPr>
    </w:p>
    <w:p w14:paraId="0E391EF2" w14:textId="77777777" w:rsidR="003D0A0C" w:rsidRDefault="003D0A0C" w:rsidP="007B0C3E">
      <w:pPr>
        <w:pStyle w:val="ListParagraph"/>
      </w:pPr>
    </w:p>
    <w:p w14:paraId="7C1D4E00" w14:textId="77777777" w:rsidR="003D0A0C" w:rsidRDefault="003D0A0C" w:rsidP="007B0C3E">
      <w:pPr>
        <w:pStyle w:val="ListParagraph"/>
      </w:pPr>
    </w:p>
    <w:p w14:paraId="2406FED5" w14:textId="77777777" w:rsidR="003D0A0C" w:rsidRDefault="003D0A0C" w:rsidP="007B0C3E">
      <w:pPr>
        <w:pStyle w:val="ListParagraph"/>
      </w:pPr>
    </w:p>
    <w:p w14:paraId="11EB33ED" w14:textId="77777777" w:rsidR="003D0A0C" w:rsidRDefault="003D0A0C" w:rsidP="007B0C3E">
      <w:pPr>
        <w:pStyle w:val="ListParagraph"/>
      </w:pPr>
    </w:p>
    <w:p w14:paraId="6AF1533B" w14:textId="77777777" w:rsidR="003D0A0C" w:rsidRDefault="003D0A0C" w:rsidP="007B0C3E">
      <w:pPr>
        <w:pStyle w:val="ListParagraph"/>
      </w:pPr>
    </w:p>
    <w:p w14:paraId="3C4A0136" w14:textId="77777777" w:rsidR="003D0A0C" w:rsidRDefault="003D0A0C" w:rsidP="007B0C3E">
      <w:pPr>
        <w:pStyle w:val="ListParagraph"/>
      </w:pPr>
    </w:p>
    <w:p w14:paraId="428BF061" w14:textId="77777777" w:rsidR="003D0A0C" w:rsidRDefault="003D0A0C" w:rsidP="007B0C3E">
      <w:pPr>
        <w:pStyle w:val="ListParagraph"/>
      </w:pPr>
    </w:p>
    <w:p w14:paraId="23430945" w14:textId="77777777" w:rsidR="003D0A0C" w:rsidRDefault="003D0A0C" w:rsidP="007B0C3E">
      <w:pPr>
        <w:pStyle w:val="ListParagraph"/>
      </w:pPr>
    </w:p>
    <w:p w14:paraId="4476BFD2" w14:textId="77777777" w:rsidR="003D0A0C" w:rsidRDefault="003D0A0C" w:rsidP="007B0C3E">
      <w:pPr>
        <w:pStyle w:val="ListParagraph"/>
      </w:pPr>
    </w:p>
    <w:p w14:paraId="7B34C90E" w14:textId="77777777" w:rsidR="003D0A0C" w:rsidRDefault="003D0A0C" w:rsidP="007B0C3E">
      <w:pPr>
        <w:pStyle w:val="ListParagraph"/>
      </w:pPr>
    </w:p>
    <w:p w14:paraId="5E01E5F4" w14:textId="1AA9B295" w:rsidR="005031C5" w:rsidRPr="007B0C3E" w:rsidRDefault="002553B0" w:rsidP="007B0C3E">
      <w:pPr>
        <w:pStyle w:val="ListParagraph"/>
      </w:pPr>
      <w:r w:rsidRPr="00843D6E">
        <w:lastRenderedPageBreak/>
        <w:t xml:space="preserve">Data Visualization: Several visualizations were created, including histogram for </w:t>
      </w:r>
      <w:r w:rsidR="007B0C3E">
        <w:t xml:space="preserve">Quantity sold </w:t>
      </w:r>
      <w:r w:rsidR="005376EE">
        <w:t>based on Sub-Category</w:t>
      </w:r>
      <w:r w:rsidRPr="00843D6E">
        <w:t>, and a scatter plot comparing sales and profit, providing visual insights into the dat</w:t>
      </w:r>
      <w:r w:rsidR="00C539C7" w:rsidRPr="00843D6E">
        <w:t>a</w:t>
      </w:r>
      <w:r w:rsidR="00147DCF">
        <w:t xml:space="preserve"> </w:t>
      </w:r>
      <w:r w:rsidR="00F04279" w:rsidRPr="00843D6E">
        <w:t xml:space="preserve">distributions </w:t>
      </w:r>
      <w:r w:rsidRPr="00843D6E">
        <w:t>and</w:t>
      </w:r>
      <w:r w:rsidR="00F04279" w:rsidRPr="00843D6E">
        <w:t xml:space="preserve"> </w:t>
      </w:r>
      <w:r w:rsidRPr="00843D6E">
        <w:t>relationships between key variables.</w:t>
      </w:r>
      <w:r w:rsidR="002C4BEC">
        <w:t xml:space="preserve"> </w:t>
      </w:r>
      <w:r w:rsidR="002E1391" w:rsidRPr="00843D6E">
        <w:t>The visualizations which are generated for the Data preprocessing can be seen below</w:t>
      </w:r>
      <w:r w:rsidR="00C539C7" w:rsidRPr="00843D6E">
        <w:t>.</w:t>
      </w:r>
    </w:p>
    <w:p w14:paraId="64C9609B" w14:textId="77777777" w:rsidR="00DD755E" w:rsidRDefault="00DD755E" w:rsidP="002C4BEC">
      <w:pPr>
        <w:shd w:val="clear" w:color="auto" w:fill="FFFFFF"/>
        <w:spacing w:after="0" w:line="276" w:lineRule="auto"/>
        <w:rPr>
          <w:rFonts w:ascii="Times New Roman" w:eastAsia="Times New Roman" w:hAnsi="Times New Roman" w:cs="Times New Roman"/>
          <w:color w:val="000000"/>
          <w:kern w:val="0"/>
          <w14:ligatures w14:val="none"/>
        </w:rPr>
      </w:pPr>
    </w:p>
    <w:p w14:paraId="35760931" w14:textId="570FE66D" w:rsidR="00A367B5" w:rsidRPr="002C4BEC" w:rsidRDefault="007B0C3E" w:rsidP="002C4BEC">
      <w:pPr>
        <w:shd w:val="clear" w:color="auto" w:fill="FFFFFF"/>
        <w:spacing w:after="0" w:line="276"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A</w:t>
      </w:r>
      <w:r w:rsidR="00DD755E" w:rsidRPr="006F75D5">
        <w:rPr>
          <w:rFonts w:ascii="Times New Roman" w:eastAsia="Times New Roman" w:hAnsi="Times New Roman" w:cs="Times New Roman"/>
          <w:color w:val="000000"/>
          <w:kern w:val="0"/>
          <w14:ligatures w14:val="none"/>
        </w:rPr>
        <w:t xml:space="preserve"> histogram for </w:t>
      </w:r>
      <w:r w:rsidR="00A376FE">
        <w:rPr>
          <w:rFonts w:ascii="Times New Roman" w:eastAsia="Times New Roman" w:hAnsi="Times New Roman" w:cs="Times New Roman"/>
          <w:color w:val="000000"/>
          <w:kern w:val="0"/>
          <w14:ligatures w14:val="none"/>
        </w:rPr>
        <w:t xml:space="preserve">‘Quantity’ </w:t>
      </w:r>
      <w:r w:rsidR="003C4ED5">
        <w:rPr>
          <w:rFonts w:ascii="Times New Roman" w:eastAsia="Times New Roman" w:hAnsi="Times New Roman" w:cs="Times New Roman"/>
          <w:color w:val="000000"/>
          <w:kern w:val="0"/>
          <w14:ligatures w14:val="none"/>
        </w:rPr>
        <w:t xml:space="preserve">sold </w:t>
      </w:r>
      <w:r w:rsidR="00C446AC">
        <w:rPr>
          <w:rFonts w:ascii="Times New Roman" w:eastAsia="Times New Roman" w:hAnsi="Times New Roman" w:cs="Times New Roman"/>
          <w:color w:val="000000"/>
          <w:kern w:val="0"/>
          <w14:ligatures w14:val="none"/>
        </w:rPr>
        <w:t xml:space="preserve">based on ‘Sub-Category’ </w:t>
      </w:r>
      <w:r w:rsidR="00DD755E" w:rsidRPr="006F75D5">
        <w:rPr>
          <w:rFonts w:ascii="Times New Roman" w:eastAsia="Times New Roman" w:hAnsi="Times New Roman" w:cs="Times New Roman"/>
          <w:color w:val="000000"/>
          <w:kern w:val="0"/>
          <w14:ligatures w14:val="none"/>
        </w:rPr>
        <w:t>distribution showed that</w:t>
      </w:r>
      <w:r w:rsidR="00AA002A">
        <w:rPr>
          <w:rFonts w:ascii="Times New Roman" w:eastAsia="Times New Roman" w:hAnsi="Times New Roman" w:cs="Times New Roman"/>
          <w:color w:val="000000"/>
          <w:kern w:val="0"/>
          <w14:ligatures w14:val="none"/>
        </w:rPr>
        <w:t xml:space="preserve"> the Sub-Category ‘Binders’ </w:t>
      </w:r>
      <w:r w:rsidR="003C4ED5">
        <w:rPr>
          <w:rFonts w:ascii="Times New Roman" w:eastAsia="Times New Roman" w:hAnsi="Times New Roman" w:cs="Times New Roman"/>
          <w:color w:val="000000"/>
          <w:kern w:val="0"/>
          <w14:ligatures w14:val="none"/>
        </w:rPr>
        <w:t>sold the most quantity among other categories.</w:t>
      </w:r>
      <w:r w:rsidR="003D0A0C">
        <w:rPr>
          <w:rFonts w:ascii="Times New Roman" w:eastAsia="Times New Roman" w:hAnsi="Times New Roman" w:cs="Times New Roman"/>
          <w:color w:val="000000"/>
          <w:kern w:val="0"/>
          <w14:ligatures w14:val="none"/>
        </w:rPr>
        <w:br/>
      </w:r>
      <w:r w:rsidR="003D0A0C">
        <w:rPr>
          <w:rFonts w:ascii="Times New Roman" w:eastAsia="Times New Roman" w:hAnsi="Times New Roman" w:cs="Times New Roman"/>
          <w:color w:val="000000"/>
          <w:kern w:val="0"/>
          <w14:ligatures w14:val="none"/>
        </w:rPr>
        <w:br/>
      </w:r>
      <w:r w:rsidR="00A80EA7" w:rsidRPr="00A80EA7">
        <w:rPr>
          <w:rFonts w:ascii="Arial" w:eastAsia="Times New Roman" w:hAnsi="Arial" w:cs="Arial"/>
          <w:noProof/>
          <w:color w:val="000000"/>
          <w:kern w:val="0"/>
          <w14:ligatures w14:val="none"/>
        </w:rPr>
        <w:drawing>
          <wp:inline distT="0" distB="0" distL="0" distR="0" wp14:anchorId="56CFDD14" wp14:editId="2DE7EFFF">
            <wp:extent cx="5943600" cy="888365"/>
            <wp:effectExtent l="0" t="0" r="0" b="635"/>
            <wp:docPr id="7351812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1253" name="Picture 1" descr="A black background with white text&#10;&#10;Description automatically generated"/>
                    <pic:cNvPicPr/>
                  </pic:nvPicPr>
                  <pic:blipFill>
                    <a:blip r:embed="rId27"/>
                    <a:stretch>
                      <a:fillRect/>
                    </a:stretch>
                  </pic:blipFill>
                  <pic:spPr>
                    <a:xfrm>
                      <a:off x="0" y="0"/>
                      <a:ext cx="5943600" cy="888365"/>
                    </a:xfrm>
                    <a:prstGeom prst="rect">
                      <a:avLst/>
                    </a:prstGeom>
                  </pic:spPr>
                </pic:pic>
              </a:graphicData>
            </a:graphic>
          </wp:inline>
        </w:drawing>
      </w:r>
      <w:r w:rsidR="00FD6292">
        <w:rPr>
          <w:rFonts w:ascii="Arial" w:eastAsia="Times New Roman" w:hAnsi="Arial" w:cs="Arial"/>
          <w:color w:val="000000"/>
          <w:kern w:val="0"/>
          <w14:ligatures w14:val="none"/>
        </w:rPr>
        <w:br/>
      </w:r>
      <w:r w:rsidR="00890DC4">
        <w:rPr>
          <w:rFonts w:ascii="Arial" w:eastAsia="Times New Roman" w:hAnsi="Arial" w:cs="Arial"/>
          <w:color w:val="000000"/>
          <w:kern w:val="0"/>
          <w14:ligatures w14:val="none"/>
        </w:rPr>
        <w:br/>
      </w:r>
      <w:r w:rsidR="00774EEF">
        <w:rPr>
          <w:noProof/>
        </w:rPr>
        <w:drawing>
          <wp:inline distT="0" distB="0" distL="0" distR="0" wp14:anchorId="7D1FC603" wp14:editId="03C98D15">
            <wp:extent cx="5943600" cy="3493135"/>
            <wp:effectExtent l="0" t="0" r="0" b="0"/>
            <wp:docPr id="257083808"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3808" name="Picture 3" descr="A graph with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93135"/>
                    </a:xfrm>
                    <a:prstGeom prst="rect">
                      <a:avLst/>
                    </a:prstGeom>
                    <a:noFill/>
                    <a:ln>
                      <a:noFill/>
                    </a:ln>
                  </pic:spPr>
                </pic:pic>
              </a:graphicData>
            </a:graphic>
          </wp:inline>
        </w:drawing>
      </w:r>
    </w:p>
    <w:p w14:paraId="0824C98D" w14:textId="77777777" w:rsidR="00796865" w:rsidRDefault="00796865" w:rsidP="00C539C7">
      <w:pPr>
        <w:pStyle w:val="ListParagraph"/>
      </w:pPr>
    </w:p>
    <w:p w14:paraId="2D0A7100" w14:textId="77777777" w:rsidR="00FC5CDC" w:rsidRDefault="00FC5CDC" w:rsidP="00C539C7">
      <w:pPr>
        <w:pStyle w:val="ListParagraph"/>
      </w:pPr>
    </w:p>
    <w:p w14:paraId="368E5039" w14:textId="77777777" w:rsidR="00FC5CDC" w:rsidRDefault="00FC5CDC" w:rsidP="00C539C7">
      <w:pPr>
        <w:pStyle w:val="ListParagraph"/>
      </w:pPr>
    </w:p>
    <w:p w14:paraId="31787F7A" w14:textId="77777777" w:rsidR="00FC5CDC" w:rsidRDefault="00FC5CDC" w:rsidP="00C539C7">
      <w:pPr>
        <w:pStyle w:val="ListParagraph"/>
      </w:pPr>
    </w:p>
    <w:p w14:paraId="22B328BC" w14:textId="77777777" w:rsidR="00FC5CDC" w:rsidRDefault="00FC5CDC" w:rsidP="00C539C7">
      <w:pPr>
        <w:pStyle w:val="ListParagraph"/>
      </w:pPr>
    </w:p>
    <w:p w14:paraId="6510AB72" w14:textId="77777777" w:rsidR="00FC5CDC" w:rsidRDefault="00FC5CDC" w:rsidP="00C539C7">
      <w:pPr>
        <w:pStyle w:val="ListParagraph"/>
      </w:pPr>
    </w:p>
    <w:p w14:paraId="25CB0E02" w14:textId="77777777" w:rsidR="00796865" w:rsidRDefault="00796865" w:rsidP="00C539C7">
      <w:pPr>
        <w:pStyle w:val="ListParagraph"/>
      </w:pPr>
    </w:p>
    <w:p w14:paraId="660BB05D" w14:textId="58C733A7" w:rsidR="00796865" w:rsidRDefault="00796865" w:rsidP="00C539C7">
      <w:pPr>
        <w:pStyle w:val="ListParagraph"/>
      </w:pPr>
      <w:r w:rsidRPr="003D215E">
        <w:lastRenderedPageBreak/>
        <w:t>A scatter plot between 'Sales' and 'Profit' revealed the relationship between these two variables, highlighting the variance in profit for given sales figures and potential outliers or high-leverage points that could influence further analysis.</w:t>
      </w:r>
    </w:p>
    <w:p w14:paraId="757D48D3" w14:textId="77777777" w:rsidR="00BB301F" w:rsidRDefault="00BB301F" w:rsidP="00C539C7">
      <w:pPr>
        <w:pStyle w:val="ListParagraph"/>
      </w:pPr>
    </w:p>
    <w:p w14:paraId="21E5C2FA" w14:textId="69647591" w:rsidR="00A2418A" w:rsidRDefault="00BB301F" w:rsidP="00C539C7">
      <w:pPr>
        <w:pStyle w:val="ListParagraph"/>
      </w:pPr>
      <w:r w:rsidRPr="00BB301F">
        <w:rPr>
          <w:noProof/>
        </w:rPr>
        <w:drawing>
          <wp:inline distT="0" distB="0" distL="0" distR="0" wp14:anchorId="52477AE7" wp14:editId="05DB35B9">
            <wp:extent cx="5943600" cy="870585"/>
            <wp:effectExtent l="0" t="0" r="0" b="5715"/>
            <wp:docPr id="2740213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1300" name="Picture 1" descr="A black screen with white text&#10;&#10;Description automatically generated"/>
                    <pic:cNvPicPr/>
                  </pic:nvPicPr>
                  <pic:blipFill>
                    <a:blip r:embed="rId29"/>
                    <a:stretch>
                      <a:fillRect/>
                    </a:stretch>
                  </pic:blipFill>
                  <pic:spPr>
                    <a:xfrm>
                      <a:off x="0" y="0"/>
                      <a:ext cx="5943600" cy="870585"/>
                    </a:xfrm>
                    <a:prstGeom prst="rect">
                      <a:avLst/>
                    </a:prstGeom>
                  </pic:spPr>
                </pic:pic>
              </a:graphicData>
            </a:graphic>
          </wp:inline>
        </w:drawing>
      </w:r>
      <w:r w:rsidR="00FC5CDC">
        <w:br/>
      </w:r>
    </w:p>
    <w:p w14:paraId="40DA274D" w14:textId="7E53E433" w:rsidR="002553B0" w:rsidRDefault="0063326C" w:rsidP="00C539C7">
      <w:pPr>
        <w:pStyle w:val="ListParagraph"/>
      </w:pPr>
      <w:r>
        <w:rPr>
          <w:noProof/>
        </w:rPr>
        <w:drawing>
          <wp:inline distT="0" distB="0" distL="0" distR="0" wp14:anchorId="3A6D2AAC" wp14:editId="73666626">
            <wp:extent cx="5532755" cy="3473450"/>
            <wp:effectExtent l="0" t="0" r="4445" b="6350"/>
            <wp:docPr id="986561954" name="Picture 4" descr="A graph showing a graph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1954" name="Picture 4" descr="A graph showing a graph of sale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2755" cy="3473450"/>
                    </a:xfrm>
                    <a:prstGeom prst="rect">
                      <a:avLst/>
                    </a:prstGeom>
                    <a:noFill/>
                    <a:ln>
                      <a:noFill/>
                    </a:ln>
                  </pic:spPr>
                </pic:pic>
              </a:graphicData>
            </a:graphic>
          </wp:inline>
        </w:drawing>
      </w:r>
    </w:p>
    <w:p w14:paraId="776DE101" w14:textId="77777777" w:rsidR="006F75D5" w:rsidRPr="00DD6BA3" w:rsidRDefault="006F75D5" w:rsidP="00DD6BA3">
      <w:pPr>
        <w:shd w:val="clear" w:color="auto" w:fill="FFFFFF"/>
        <w:spacing w:after="0" w:line="480" w:lineRule="auto"/>
        <w:rPr>
          <w:rFonts w:ascii="Arial" w:eastAsia="Times New Roman" w:hAnsi="Arial" w:cs="Arial"/>
          <w:color w:val="000000"/>
          <w:kern w:val="0"/>
          <w14:ligatures w14:val="none"/>
        </w:rPr>
      </w:pPr>
    </w:p>
    <w:p w14:paraId="3D809EE7" w14:textId="77777777" w:rsidR="00FC5CDC" w:rsidRDefault="00FC5CDC" w:rsidP="00CB43F6">
      <w:pPr>
        <w:shd w:val="clear" w:color="auto" w:fill="FFFFFF"/>
        <w:spacing w:after="0" w:line="480" w:lineRule="auto"/>
        <w:rPr>
          <w:rStyle w:val="Heading1Char"/>
        </w:rPr>
      </w:pPr>
    </w:p>
    <w:p w14:paraId="28D0C059" w14:textId="77777777" w:rsidR="00FC5CDC" w:rsidRDefault="00FC5CDC" w:rsidP="00CB43F6">
      <w:pPr>
        <w:shd w:val="clear" w:color="auto" w:fill="FFFFFF"/>
        <w:spacing w:after="0" w:line="480" w:lineRule="auto"/>
        <w:rPr>
          <w:rStyle w:val="Heading1Char"/>
        </w:rPr>
      </w:pPr>
    </w:p>
    <w:p w14:paraId="3CA62477" w14:textId="77777777" w:rsidR="00FC5CDC" w:rsidRDefault="00FC5CDC" w:rsidP="00CB43F6">
      <w:pPr>
        <w:shd w:val="clear" w:color="auto" w:fill="FFFFFF"/>
        <w:spacing w:after="0" w:line="480" w:lineRule="auto"/>
        <w:rPr>
          <w:rStyle w:val="Heading1Char"/>
        </w:rPr>
      </w:pPr>
    </w:p>
    <w:p w14:paraId="239A7937" w14:textId="77777777" w:rsidR="00FC5CDC" w:rsidRDefault="00FC5CDC" w:rsidP="00CB43F6">
      <w:pPr>
        <w:shd w:val="clear" w:color="auto" w:fill="FFFFFF"/>
        <w:spacing w:after="0" w:line="480" w:lineRule="auto"/>
        <w:rPr>
          <w:rStyle w:val="Heading1Char"/>
        </w:rPr>
      </w:pPr>
    </w:p>
    <w:p w14:paraId="0D92886B" w14:textId="77777777" w:rsidR="00FC5CDC" w:rsidRDefault="00FC5CDC" w:rsidP="00CB43F6">
      <w:pPr>
        <w:shd w:val="clear" w:color="auto" w:fill="FFFFFF"/>
        <w:spacing w:after="0" w:line="480" w:lineRule="auto"/>
        <w:rPr>
          <w:rStyle w:val="Heading1Char"/>
        </w:rPr>
      </w:pPr>
    </w:p>
    <w:p w14:paraId="45D0DA15" w14:textId="68367E27" w:rsidR="00CB43F6" w:rsidRPr="00C539C7" w:rsidRDefault="00C539C7" w:rsidP="00CB43F6">
      <w:pPr>
        <w:shd w:val="clear" w:color="auto" w:fill="FFFFFF"/>
        <w:spacing w:after="0" w:line="480" w:lineRule="auto"/>
        <w:rPr>
          <w:rFonts w:ascii="Times New Roman" w:eastAsiaTheme="majorEastAsia" w:hAnsi="Times New Roman" w:cstheme="majorBidi"/>
          <w:sz w:val="32"/>
          <w:szCs w:val="40"/>
        </w:rPr>
      </w:pPr>
      <w:bookmarkStart w:id="22" w:name="_Toc165656091"/>
      <w:r w:rsidRPr="00C539C7">
        <w:rPr>
          <w:rStyle w:val="Heading1Char"/>
        </w:rPr>
        <w:lastRenderedPageBreak/>
        <w:t xml:space="preserve">Chapter 5: </w:t>
      </w:r>
      <w:r w:rsidR="00CB43F6" w:rsidRPr="00C539C7">
        <w:rPr>
          <w:rStyle w:val="Heading1Char"/>
        </w:rPr>
        <w:t>Data Exploration</w:t>
      </w:r>
      <w:bookmarkEnd w:id="22"/>
    </w:p>
    <w:p w14:paraId="136C8A0F" w14:textId="2C342039" w:rsidR="00D558D7" w:rsidRPr="00E24B2C" w:rsidRDefault="0007521D" w:rsidP="00E24B2C">
      <w:pPr>
        <w:pStyle w:val="Heading2"/>
        <w:rPr>
          <w:rFonts w:eastAsia="Times New Roman"/>
        </w:rPr>
      </w:pPr>
      <w:bookmarkStart w:id="23" w:name="_Toc165656092"/>
      <w:r>
        <w:rPr>
          <w:rFonts w:eastAsia="Times New Roman"/>
        </w:rPr>
        <w:t xml:space="preserve">5.1 </w:t>
      </w:r>
      <w:r w:rsidR="00CB43F6" w:rsidRPr="003D215E">
        <w:rPr>
          <w:rFonts w:eastAsia="Times New Roman"/>
        </w:rPr>
        <w:t>Exploratory Data Analysis (EDA)</w:t>
      </w:r>
      <w:bookmarkEnd w:id="23"/>
    </w:p>
    <w:p w14:paraId="0181C44E" w14:textId="77777777" w:rsidR="00D558D7" w:rsidRDefault="00CB43F6" w:rsidP="00D558D7">
      <w:pPr>
        <w:pStyle w:val="ListParagraph"/>
      </w:pPr>
      <w:r w:rsidRPr="003D215E">
        <w:t xml:space="preserve">Descriptive Statistics: </w:t>
      </w:r>
      <w:r w:rsidR="0054742B">
        <w:t>We</w:t>
      </w:r>
      <w:r w:rsidRPr="003D215E">
        <w:t xml:space="preserve"> calculated descriptive statistics, providing a summary of the central tendency, dispersion, and shape of the dataset's distribution. Descriptive statistics for 'Sales' and 'Profit' were included, offering insights into average sales and profit margins, as well as understanding the variability and distribution of these key metrics.</w:t>
      </w:r>
    </w:p>
    <w:p w14:paraId="5B112C98" w14:textId="45F9215D" w:rsidR="00CB43F6" w:rsidRPr="003D215E" w:rsidRDefault="004259BA" w:rsidP="00D558D7">
      <w:pPr>
        <w:pStyle w:val="ListParagraph"/>
      </w:pPr>
      <w:r>
        <w:br/>
      </w:r>
      <w:r w:rsidRPr="001F3C28">
        <w:rPr>
          <w:noProof/>
        </w:rPr>
        <w:drawing>
          <wp:inline distT="0" distB="0" distL="0" distR="0" wp14:anchorId="1C3CAA98" wp14:editId="49897301">
            <wp:extent cx="5943600" cy="1706245"/>
            <wp:effectExtent l="0" t="0" r="0" b="0"/>
            <wp:docPr id="8258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55727" name=""/>
                    <pic:cNvPicPr/>
                  </pic:nvPicPr>
                  <pic:blipFill>
                    <a:blip r:embed="rId31"/>
                    <a:stretch>
                      <a:fillRect/>
                    </a:stretch>
                  </pic:blipFill>
                  <pic:spPr>
                    <a:xfrm>
                      <a:off x="0" y="0"/>
                      <a:ext cx="5943600" cy="1706245"/>
                    </a:xfrm>
                    <a:prstGeom prst="rect">
                      <a:avLst/>
                    </a:prstGeom>
                  </pic:spPr>
                </pic:pic>
              </a:graphicData>
            </a:graphic>
          </wp:inline>
        </w:drawing>
      </w:r>
    </w:p>
    <w:p w14:paraId="3CE8AB72" w14:textId="400C9C8E" w:rsidR="00CB43F6" w:rsidRPr="003D215E" w:rsidRDefault="00CB43F6" w:rsidP="006536BA">
      <w:pPr>
        <w:pStyle w:val="Heading3"/>
        <w:rPr>
          <w:rFonts w:eastAsia="Times New Roman"/>
        </w:rPr>
      </w:pPr>
      <w:bookmarkStart w:id="24" w:name="_Toc165656093"/>
      <w:r w:rsidRPr="003D215E">
        <w:rPr>
          <w:rFonts w:eastAsia="Times New Roman"/>
        </w:rPr>
        <w:t>Descriptive Statistics Results</w:t>
      </w:r>
      <w:bookmarkEnd w:id="24"/>
    </w:p>
    <w:p w14:paraId="4506014A" w14:textId="1DA9E998" w:rsidR="00CB43F6" w:rsidRDefault="00CB43F6" w:rsidP="00E93624">
      <w:pPr>
        <w:pStyle w:val="ListParagraph"/>
        <w:spacing w:line="276" w:lineRule="auto"/>
      </w:pPr>
      <w:r w:rsidRPr="00E1084E">
        <w:t xml:space="preserve">The average (mean) 'Sales' </w:t>
      </w:r>
      <w:proofErr w:type="gramStart"/>
      <w:r w:rsidRPr="00E1084E">
        <w:t>were</w:t>
      </w:r>
      <w:proofErr w:type="gramEnd"/>
      <w:r w:rsidRPr="00E1084E">
        <w:t xml:space="preserve"> approximately $228, but the median (50th percentile) was much lower at $53.91, indicating the presence of high-value sales transactions that skew the average.</w:t>
      </w:r>
    </w:p>
    <w:p w14:paraId="69EC0008" w14:textId="77777777" w:rsidR="00E1084E" w:rsidRPr="00E1084E" w:rsidRDefault="00E1084E" w:rsidP="00E93624">
      <w:pPr>
        <w:pStyle w:val="ListParagraph"/>
        <w:spacing w:line="276" w:lineRule="auto"/>
      </w:pPr>
    </w:p>
    <w:p w14:paraId="126C5BA9" w14:textId="2F2ACA44" w:rsidR="00CB43F6" w:rsidRDefault="00CB43F6" w:rsidP="00E93624">
      <w:pPr>
        <w:pStyle w:val="ListParagraph"/>
        <w:spacing w:line="276" w:lineRule="auto"/>
      </w:pPr>
      <w:r w:rsidRPr="00E1084E">
        <w:t>The 'Profit' had a mean of approximately $28.67 and a median of $8.69, suggesting that most transactions yielded a modest profit, with a few transactions resulting in significantly higher profits.</w:t>
      </w:r>
    </w:p>
    <w:p w14:paraId="6CFE5A0C" w14:textId="77777777" w:rsidR="00E1084E" w:rsidRPr="00E1084E" w:rsidRDefault="00E1084E" w:rsidP="00E93624">
      <w:pPr>
        <w:pStyle w:val="ListParagraph"/>
        <w:spacing w:line="276" w:lineRule="auto"/>
      </w:pPr>
    </w:p>
    <w:p w14:paraId="3FB91E7D" w14:textId="240D5F99" w:rsidR="006536BA" w:rsidRPr="00E24B2C" w:rsidRDefault="00CB43F6" w:rsidP="00E93624">
      <w:pPr>
        <w:pStyle w:val="ListParagraph"/>
        <w:spacing w:line="276" w:lineRule="auto"/>
        <w:jc w:val="left"/>
      </w:pPr>
      <w:r w:rsidRPr="00E1084E">
        <w:t>The standard deviation for 'Profit' was relatively high, pointing to large variations in profitability</w:t>
      </w:r>
      <w:r w:rsidR="00E1084E">
        <w:t xml:space="preserve"> </w:t>
      </w:r>
      <w:r w:rsidRPr="00E1084E">
        <w:t>across</w:t>
      </w:r>
      <w:r w:rsidR="00E1084E">
        <w:t xml:space="preserve"> </w:t>
      </w:r>
      <w:r w:rsidRPr="00E1084E">
        <w:t>transactions</w:t>
      </w:r>
      <w:r w:rsidR="00164BCC" w:rsidRPr="00E1084E">
        <w:t>.</w:t>
      </w:r>
      <w:r w:rsidR="003C2B45" w:rsidRPr="003C2B45">
        <w:rPr>
          <w:noProof/>
        </w:rPr>
        <w:lastRenderedPageBreak/>
        <w:drawing>
          <wp:inline distT="0" distB="0" distL="0" distR="0" wp14:anchorId="067FFD1E" wp14:editId="07F053C0">
            <wp:extent cx="5943600" cy="2814320"/>
            <wp:effectExtent l="0" t="0" r="0" b="5080"/>
            <wp:docPr id="13402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2086" name="Picture 1" descr="A screenshot of a computer&#10;&#10;Description automatically generated"/>
                    <pic:cNvPicPr/>
                  </pic:nvPicPr>
                  <pic:blipFill>
                    <a:blip r:embed="rId32"/>
                    <a:stretch>
                      <a:fillRect/>
                    </a:stretch>
                  </pic:blipFill>
                  <pic:spPr>
                    <a:xfrm>
                      <a:off x="0" y="0"/>
                      <a:ext cx="5943600" cy="2814320"/>
                    </a:xfrm>
                    <a:prstGeom prst="rect">
                      <a:avLst/>
                    </a:prstGeom>
                  </pic:spPr>
                </pic:pic>
              </a:graphicData>
            </a:graphic>
          </wp:inline>
        </w:drawing>
      </w:r>
      <w:r w:rsidR="00E23CBD" w:rsidRPr="00164BCC">
        <w:br/>
      </w:r>
      <w:r w:rsidR="00E23CBD" w:rsidRPr="00E23CBD">
        <w:rPr>
          <w:noProof/>
        </w:rPr>
        <w:drawing>
          <wp:inline distT="0" distB="0" distL="0" distR="0" wp14:anchorId="349BAB37" wp14:editId="1E32E6B8">
            <wp:extent cx="5943600" cy="2833370"/>
            <wp:effectExtent l="0" t="0" r="0" b="0"/>
            <wp:docPr id="4871525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52521" name="Picture 1" descr="A screen shot of a computer&#10;&#10;Description automatically generated"/>
                    <pic:cNvPicPr/>
                  </pic:nvPicPr>
                  <pic:blipFill>
                    <a:blip r:embed="rId33"/>
                    <a:stretch>
                      <a:fillRect/>
                    </a:stretch>
                  </pic:blipFill>
                  <pic:spPr>
                    <a:xfrm>
                      <a:off x="0" y="0"/>
                      <a:ext cx="5943600" cy="2833370"/>
                    </a:xfrm>
                    <a:prstGeom prst="rect">
                      <a:avLst/>
                    </a:prstGeom>
                  </pic:spPr>
                </pic:pic>
              </a:graphicData>
            </a:graphic>
          </wp:inline>
        </w:drawing>
      </w:r>
      <w:r w:rsidR="00E23CBD" w:rsidRPr="00164BCC">
        <w:br/>
      </w:r>
      <w:r w:rsidR="00A74749" w:rsidRPr="00A74749">
        <w:rPr>
          <w:noProof/>
        </w:rPr>
        <w:lastRenderedPageBreak/>
        <w:drawing>
          <wp:inline distT="0" distB="0" distL="0" distR="0" wp14:anchorId="5FFBFFDD" wp14:editId="0ADF5E33">
            <wp:extent cx="5943600" cy="2860040"/>
            <wp:effectExtent l="0" t="0" r="0" b="0"/>
            <wp:docPr id="19313846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4606" name="Picture 1" descr="A screen shot of a computer&#10;&#10;Description automatically generated"/>
                    <pic:cNvPicPr/>
                  </pic:nvPicPr>
                  <pic:blipFill>
                    <a:blip r:embed="rId34"/>
                    <a:stretch>
                      <a:fillRect/>
                    </a:stretch>
                  </pic:blipFill>
                  <pic:spPr>
                    <a:xfrm>
                      <a:off x="0" y="0"/>
                      <a:ext cx="5943600" cy="2860040"/>
                    </a:xfrm>
                    <a:prstGeom prst="rect">
                      <a:avLst/>
                    </a:prstGeom>
                  </pic:spPr>
                </pic:pic>
              </a:graphicData>
            </a:graphic>
          </wp:inline>
        </w:drawing>
      </w:r>
      <w:r w:rsidR="00E24B2C">
        <w:br/>
      </w:r>
    </w:p>
    <w:p w14:paraId="4D3BC92E" w14:textId="296DABD9" w:rsidR="00294429" w:rsidRPr="00E24B2C" w:rsidRDefault="0007521D" w:rsidP="00E24B2C">
      <w:pPr>
        <w:pStyle w:val="Heading3"/>
        <w:rPr>
          <w:rFonts w:eastAsia="Times New Roman"/>
        </w:rPr>
      </w:pPr>
      <w:bookmarkStart w:id="25" w:name="_Toc165656094"/>
      <w:r>
        <w:rPr>
          <w:rFonts w:eastAsia="Times New Roman"/>
        </w:rPr>
        <w:t xml:space="preserve">5.2 </w:t>
      </w:r>
      <w:r w:rsidR="00BB6A0F" w:rsidRPr="006536BA">
        <w:rPr>
          <w:rFonts w:eastAsia="Times New Roman"/>
        </w:rPr>
        <w:t>Data Transformation</w:t>
      </w:r>
      <w:bookmarkEnd w:id="25"/>
    </w:p>
    <w:p w14:paraId="4B1D42A4" w14:textId="77777777" w:rsidR="005318BC" w:rsidRDefault="00182B17" w:rsidP="00E93624">
      <w:pPr>
        <w:pStyle w:val="ListParagraph"/>
        <w:shd w:val="clear" w:color="auto" w:fill="FFFFFF"/>
        <w:spacing w:after="0" w:line="360" w:lineRule="auto"/>
      </w:pPr>
      <w:r w:rsidRPr="00294429">
        <w:t>One Hot Encoding: This technique converts categorical variables into a form that could be provided to machine learning algorithms to better predict the outcome. However, an error with the OneHotEncoder</w:t>
      </w:r>
      <w:r w:rsidR="005318BC">
        <w:t xml:space="preserve"> </w:t>
      </w:r>
      <w:r w:rsidRPr="00294429">
        <w:t xml:space="preserve">suggests there might have been a problem with this step. </w:t>
      </w:r>
    </w:p>
    <w:p w14:paraId="7E4CE1DF" w14:textId="754DF783" w:rsidR="00BB6A0F" w:rsidRDefault="00E65976" w:rsidP="00E80356">
      <w:pPr>
        <w:pStyle w:val="ListParagraph"/>
        <w:shd w:val="clear" w:color="auto" w:fill="FFFFFF"/>
        <w:spacing w:after="0" w:line="480" w:lineRule="auto"/>
        <w:rPr>
          <w:rFonts w:ascii="Arial" w:eastAsia="Times New Roman" w:hAnsi="Arial" w:cs="Arial"/>
          <w:color w:val="000000"/>
          <w:kern w:val="0"/>
          <w14:ligatures w14:val="none"/>
        </w:rPr>
      </w:pPr>
      <w:r w:rsidRPr="00E65976">
        <w:rPr>
          <w:noProof/>
        </w:rPr>
        <w:drawing>
          <wp:inline distT="0" distB="0" distL="0" distR="0" wp14:anchorId="322927EB" wp14:editId="22E38766">
            <wp:extent cx="5943600" cy="2124710"/>
            <wp:effectExtent l="0" t="0" r="0" b="0"/>
            <wp:docPr id="3971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4204" name="Picture 1" descr="A screenshot of a computer&#10;&#10;Description automatically generated"/>
                    <pic:cNvPicPr/>
                  </pic:nvPicPr>
                  <pic:blipFill>
                    <a:blip r:embed="rId35"/>
                    <a:stretch>
                      <a:fillRect/>
                    </a:stretch>
                  </pic:blipFill>
                  <pic:spPr>
                    <a:xfrm>
                      <a:off x="0" y="0"/>
                      <a:ext cx="5943600" cy="2124710"/>
                    </a:xfrm>
                    <a:prstGeom prst="rect">
                      <a:avLst/>
                    </a:prstGeom>
                  </pic:spPr>
                </pic:pic>
              </a:graphicData>
            </a:graphic>
          </wp:inline>
        </w:drawing>
      </w:r>
    </w:p>
    <w:p w14:paraId="69A7B384" w14:textId="77777777" w:rsidR="003B7171" w:rsidRPr="00E80356" w:rsidRDefault="003B7171" w:rsidP="00E93624">
      <w:pPr>
        <w:pStyle w:val="ListParagraph"/>
        <w:shd w:val="clear" w:color="auto" w:fill="FFFFFF"/>
        <w:spacing w:after="0" w:line="276" w:lineRule="auto"/>
        <w:rPr>
          <w:rFonts w:ascii="Arial" w:eastAsia="Times New Roman" w:hAnsi="Arial" w:cs="Arial"/>
          <w:color w:val="000000"/>
          <w:kern w:val="0"/>
          <w14:ligatures w14:val="none"/>
        </w:rPr>
      </w:pPr>
    </w:p>
    <w:p w14:paraId="1BC25513" w14:textId="77777777" w:rsidR="00294429" w:rsidRDefault="00BB6A0F" w:rsidP="00E93624">
      <w:pPr>
        <w:pStyle w:val="ListParagraph"/>
        <w:shd w:val="clear" w:color="auto" w:fill="FFFFFF"/>
        <w:spacing w:after="0" w:line="360" w:lineRule="auto"/>
      </w:pPr>
      <w:r w:rsidRPr="00294429">
        <w:t>Standardization: We included a computation of z-scores for the 'Sales' column, which is a form of standardization. This process adjusts the data to have a mean of 0 and a standard deviation of 1, which is particularly useful for comparison between different datasets and for models that assume normally distributed data.</w:t>
      </w:r>
    </w:p>
    <w:p w14:paraId="01D76815" w14:textId="7F84912D" w:rsidR="003D215E" w:rsidRPr="003D215E" w:rsidRDefault="00CE374D" w:rsidP="00535250">
      <w:pPr>
        <w:pStyle w:val="ListParagraph"/>
        <w:shd w:val="clear" w:color="auto" w:fill="FFFFFF"/>
        <w:spacing w:after="0" w:line="480" w:lineRule="auto"/>
        <w:rPr>
          <w:rFonts w:ascii="Arial" w:eastAsia="Times New Roman" w:hAnsi="Arial" w:cs="Arial"/>
          <w:color w:val="000000"/>
          <w:kern w:val="0"/>
          <w14:ligatures w14:val="none"/>
        </w:rPr>
      </w:pPr>
      <w:r w:rsidRPr="007B1A86">
        <w:rPr>
          <w:rFonts w:ascii="Arial" w:eastAsia="Times New Roman" w:hAnsi="Arial" w:cs="Arial"/>
          <w:color w:val="000000"/>
          <w:kern w:val="0"/>
          <w14:ligatures w14:val="none"/>
        </w:rPr>
        <w:lastRenderedPageBreak/>
        <w:br/>
      </w:r>
      <w:r w:rsidRPr="00CE374D">
        <w:rPr>
          <w:noProof/>
        </w:rPr>
        <w:drawing>
          <wp:inline distT="0" distB="0" distL="0" distR="0" wp14:anchorId="1E82B3D7" wp14:editId="632C5212">
            <wp:extent cx="5943600" cy="1997075"/>
            <wp:effectExtent l="0" t="0" r="0" b="0"/>
            <wp:docPr id="141069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7250" name="Picture 1" descr="A screenshot of a computer&#10;&#10;Description automatically generated"/>
                    <pic:cNvPicPr/>
                  </pic:nvPicPr>
                  <pic:blipFill>
                    <a:blip r:embed="rId36"/>
                    <a:stretch>
                      <a:fillRect/>
                    </a:stretch>
                  </pic:blipFill>
                  <pic:spPr>
                    <a:xfrm>
                      <a:off x="0" y="0"/>
                      <a:ext cx="5943600" cy="1997075"/>
                    </a:xfrm>
                    <a:prstGeom prst="rect">
                      <a:avLst/>
                    </a:prstGeom>
                  </pic:spPr>
                </pic:pic>
              </a:graphicData>
            </a:graphic>
          </wp:inline>
        </w:drawing>
      </w:r>
    </w:p>
    <w:p w14:paraId="6F93E040" w14:textId="77777777" w:rsidR="00294429" w:rsidRDefault="00294429" w:rsidP="00DD6BA3">
      <w:pPr>
        <w:shd w:val="clear" w:color="auto" w:fill="FFFFFF"/>
        <w:spacing w:after="0" w:line="480" w:lineRule="auto"/>
        <w:rPr>
          <w:rFonts w:ascii="Arial" w:eastAsia="Times New Roman" w:hAnsi="Arial" w:cs="Arial"/>
          <w:color w:val="000000"/>
          <w:kern w:val="0"/>
          <w14:ligatures w14:val="none"/>
        </w:rPr>
      </w:pPr>
    </w:p>
    <w:p w14:paraId="74199351"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61487FF2"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71BE3E19"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6EC6090B"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01FEABC3"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5D668A66"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23E5B3B0"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1B0DB33A"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0A78FF90"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5E183A46"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75C031CD" w14:textId="77777777" w:rsidR="005D45D9" w:rsidRDefault="005D45D9" w:rsidP="00DD6BA3">
      <w:pPr>
        <w:shd w:val="clear" w:color="auto" w:fill="FFFFFF"/>
        <w:spacing w:after="0" w:line="480" w:lineRule="auto"/>
        <w:rPr>
          <w:rFonts w:ascii="Arial" w:eastAsia="Times New Roman" w:hAnsi="Arial" w:cs="Arial"/>
          <w:color w:val="000000"/>
          <w:kern w:val="0"/>
          <w14:ligatures w14:val="none"/>
        </w:rPr>
      </w:pPr>
    </w:p>
    <w:p w14:paraId="3243C564" w14:textId="77777777" w:rsidR="00294429" w:rsidRDefault="00294429" w:rsidP="00DD6BA3">
      <w:pPr>
        <w:shd w:val="clear" w:color="auto" w:fill="FFFFFF"/>
        <w:spacing w:after="0" w:line="480" w:lineRule="auto"/>
        <w:rPr>
          <w:rFonts w:ascii="Arial" w:eastAsia="Times New Roman" w:hAnsi="Arial" w:cs="Arial"/>
          <w:color w:val="000000"/>
          <w:kern w:val="0"/>
          <w14:ligatures w14:val="none"/>
        </w:rPr>
      </w:pPr>
    </w:p>
    <w:p w14:paraId="0233B9FC" w14:textId="608F5BA6" w:rsidR="001B49A3" w:rsidRPr="005D45D9" w:rsidRDefault="00703EA2" w:rsidP="005D45D9">
      <w:pPr>
        <w:pStyle w:val="Heading1"/>
        <w:rPr>
          <w:rFonts w:eastAsia="Times New Roman"/>
        </w:rPr>
      </w:pPr>
      <w:bookmarkStart w:id="26" w:name="_Toc165656095"/>
      <w:r w:rsidRPr="00DD6BA3">
        <w:rPr>
          <w:rFonts w:eastAsia="Times New Roman"/>
        </w:rPr>
        <w:lastRenderedPageBreak/>
        <w:t>Chapter 6: Data Analysis and Results</w:t>
      </w:r>
      <w:bookmarkEnd w:id="26"/>
      <w:r w:rsidR="005D45D9">
        <w:rPr>
          <w:rFonts w:eastAsia="Times New Roman"/>
        </w:rPr>
        <w:br/>
      </w:r>
    </w:p>
    <w:p w14:paraId="623874F7" w14:textId="10E46931" w:rsidR="00294429" w:rsidRDefault="00294429" w:rsidP="00DD6BA3">
      <w:pPr>
        <w:shd w:val="clear" w:color="auto" w:fill="FFFFFF"/>
        <w:spacing w:after="0" w:line="480" w:lineRule="auto"/>
        <w:rPr>
          <w:rFonts w:ascii="Arial" w:eastAsia="Times New Roman" w:hAnsi="Arial" w:cs="Arial"/>
          <w:color w:val="000000"/>
          <w:kern w:val="0"/>
          <w14:ligatures w14:val="none"/>
        </w:rPr>
      </w:pPr>
      <w:r w:rsidRPr="00294429">
        <w:rPr>
          <w:rFonts w:ascii="Arial" w:eastAsia="Times New Roman" w:hAnsi="Arial" w:cs="Arial"/>
          <w:noProof/>
          <w:color w:val="000000"/>
          <w:kern w:val="0"/>
          <w14:ligatures w14:val="none"/>
        </w:rPr>
        <w:drawing>
          <wp:inline distT="0" distB="0" distL="0" distR="0" wp14:anchorId="25A438BF" wp14:editId="3B7B900A">
            <wp:extent cx="5943600" cy="3355975"/>
            <wp:effectExtent l="0" t="0" r="0" b="0"/>
            <wp:docPr id="5" name="Picture 4" descr="A graph with green and blue squares&#10;&#10;Description automatically generated">
              <a:extLst xmlns:a="http://schemas.openxmlformats.org/drawingml/2006/main">
                <a:ext uri="{FF2B5EF4-FFF2-40B4-BE49-F238E27FC236}">
                  <a16:creationId xmlns:a16="http://schemas.microsoft.com/office/drawing/2014/main" id="{2791BF08-AE2F-B44C-566F-A32DB6EC0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green and blue squares&#10;&#10;Description automatically generated">
                      <a:extLst>
                        <a:ext uri="{FF2B5EF4-FFF2-40B4-BE49-F238E27FC236}">
                          <a16:creationId xmlns:a16="http://schemas.microsoft.com/office/drawing/2014/main" id="{2791BF08-AE2F-B44C-566F-A32DB6EC0A37}"/>
                        </a:ext>
                      </a:extLst>
                    </pic:cNvPr>
                    <pic:cNvPicPr>
                      <a:picLocks noChangeAspect="1"/>
                    </pic:cNvPicPr>
                  </pic:nvPicPr>
                  <pic:blipFill rotWithShape="1">
                    <a:blip r:embed="rId37"/>
                    <a:srcRect l="813" t="790" r="557" b="825"/>
                    <a:stretch/>
                  </pic:blipFill>
                  <pic:spPr>
                    <a:xfrm>
                      <a:off x="0" y="0"/>
                      <a:ext cx="5943600" cy="3355975"/>
                    </a:xfrm>
                    <a:prstGeom prst="rect">
                      <a:avLst/>
                    </a:prstGeom>
                  </pic:spPr>
                </pic:pic>
              </a:graphicData>
            </a:graphic>
          </wp:inline>
        </w:drawing>
      </w:r>
    </w:p>
    <w:p w14:paraId="3D270942" w14:textId="77777777" w:rsidR="005318BC" w:rsidRPr="005318BC" w:rsidRDefault="005318BC" w:rsidP="005318BC">
      <w:pPr>
        <w:shd w:val="clear" w:color="auto" w:fill="FFFFFF"/>
        <w:spacing w:after="0" w:line="480" w:lineRule="auto"/>
        <w:rPr>
          <w:rFonts w:ascii="Arial" w:eastAsia="Times New Roman" w:hAnsi="Arial" w:cs="Arial"/>
          <w:color w:val="000000"/>
          <w:kern w:val="0"/>
          <w14:ligatures w14:val="none"/>
        </w:rPr>
      </w:pPr>
    </w:p>
    <w:p w14:paraId="6E826953" w14:textId="58114FE1" w:rsidR="005318BC" w:rsidRDefault="005318BC" w:rsidP="00E93624">
      <w:pPr>
        <w:pStyle w:val="ListParagraph"/>
        <w:spacing w:line="276" w:lineRule="auto"/>
      </w:pPr>
      <w:r w:rsidRPr="005318BC">
        <w:t>The visualization is a waterfall chart that displays the sales contributions of various sub-categories within a company. It aims to show how each sub-category contributes to the total sales, highlighting both positive and negative impacts on the overall financial performance.</w:t>
      </w:r>
    </w:p>
    <w:p w14:paraId="231CDAC4" w14:textId="0E98A2D4" w:rsidR="00294429" w:rsidRDefault="00294429" w:rsidP="00DD6BA3">
      <w:pPr>
        <w:shd w:val="clear" w:color="auto" w:fill="FFFFFF"/>
        <w:spacing w:after="0" w:line="480" w:lineRule="auto"/>
        <w:rPr>
          <w:rFonts w:ascii="Arial" w:eastAsia="Times New Roman" w:hAnsi="Arial" w:cs="Arial"/>
          <w:color w:val="000000"/>
          <w:kern w:val="0"/>
          <w14:ligatures w14:val="none"/>
        </w:rPr>
      </w:pPr>
      <w:r w:rsidRPr="00294429">
        <w:rPr>
          <w:rFonts w:ascii="Arial" w:eastAsia="Times New Roman" w:hAnsi="Arial" w:cs="Arial"/>
          <w:noProof/>
          <w:color w:val="000000"/>
          <w:kern w:val="0"/>
          <w14:ligatures w14:val="none"/>
        </w:rPr>
        <w:lastRenderedPageBreak/>
        <w:drawing>
          <wp:inline distT="0" distB="0" distL="0" distR="0" wp14:anchorId="10AB48D4" wp14:editId="11592F4D">
            <wp:extent cx="5876925" cy="3727077"/>
            <wp:effectExtent l="0" t="0" r="0" b="6985"/>
            <wp:docPr id="4" name="Picture 3" descr="A map of the united states&#10;&#10;Description automatically generated">
              <a:extLst xmlns:a="http://schemas.openxmlformats.org/drawingml/2006/main">
                <a:ext uri="{FF2B5EF4-FFF2-40B4-BE49-F238E27FC236}">
                  <a16:creationId xmlns:a16="http://schemas.microsoft.com/office/drawing/2014/main" id="{B0145EE2-7BCD-6942-6D0D-2FDAAF3BC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united states&#10;&#10;Description automatically generated">
                      <a:extLst>
                        <a:ext uri="{FF2B5EF4-FFF2-40B4-BE49-F238E27FC236}">
                          <a16:creationId xmlns:a16="http://schemas.microsoft.com/office/drawing/2014/main" id="{B0145EE2-7BCD-6942-6D0D-2FDAAF3BCD67}"/>
                        </a:ext>
                      </a:extLst>
                    </pic:cNvPr>
                    <pic:cNvPicPr>
                      <a:picLocks noChangeAspect="1"/>
                    </pic:cNvPicPr>
                  </pic:nvPicPr>
                  <pic:blipFill rotWithShape="1">
                    <a:blip r:embed="rId38"/>
                    <a:srcRect l="588" t="589" r="12235" b="1035"/>
                    <a:stretch/>
                  </pic:blipFill>
                  <pic:spPr>
                    <a:xfrm>
                      <a:off x="0" y="0"/>
                      <a:ext cx="5894596" cy="3738284"/>
                    </a:xfrm>
                    <a:prstGeom prst="rect">
                      <a:avLst/>
                    </a:prstGeom>
                  </pic:spPr>
                </pic:pic>
              </a:graphicData>
            </a:graphic>
          </wp:inline>
        </w:drawing>
      </w:r>
    </w:p>
    <w:p w14:paraId="4624B3EF" w14:textId="2083482F" w:rsidR="00B70242" w:rsidRPr="00B70242" w:rsidRDefault="00B70242" w:rsidP="00D63EFD">
      <w:pPr>
        <w:shd w:val="clear" w:color="auto" w:fill="FFFFFF"/>
        <w:spacing w:after="0" w:line="276" w:lineRule="auto"/>
        <w:jc w:val="both"/>
        <w:rPr>
          <w:rFonts w:ascii="Times New Roman" w:eastAsia="Times New Roman" w:hAnsi="Times New Roman" w:cs="Times New Roman"/>
          <w:color w:val="000000"/>
          <w:kern w:val="0"/>
          <w14:ligatures w14:val="none"/>
        </w:rPr>
      </w:pPr>
      <w:r w:rsidRPr="00B70242">
        <w:rPr>
          <w:rFonts w:ascii="Times New Roman" w:eastAsia="Times New Roman" w:hAnsi="Times New Roman" w:cs="Times New Roman"/>
          <w:color w:val="000000"/>
          <w:kern w:val="0"/>
          <w14:ligatures w14:val="none"/>
        </w:rPr>
        <w:t xml:space="preserve">The visualization is a geographical map of the United States displaying the sum of sales by state, differentiated by payment type—credit card, debit card, and digital wallet. Each state has pie charts overlaid on the map, where the size of each pie segment represents the proportion of sales from each payment method in that state. This map helps in identifying payment preferences across different regions and can be used to tailor marketing strategies, like targeted promotions and discounts, based on the preferred payment methods in each area. </w:t>
      </w:r>
    </w:p>
    <w:p w14:paraId="173C94B7" w14:textId="77777777" w:rsidR="005318BC" w:rsidRDefault="005318BC" w:rsidP="00DD6BA3">
      <w:pPr>
        <w:shd w:val="clear" w:color="auto" w:fill="FFFFFF"/>
        <w:spacing w:after="0" w:line="480" w:lineRule="auto"/>
        <w:rPr>
          <w:rFonts w:ascii="Arial" w:eastAsia="Times New Roman" w:hAnsi="Arial" w:cs="Arial"/>
          <w:color w:val="000000"/>
          <w:kern w:val="0"/>
          <w14:ligatures w14:val="none"/>
        </w:rPr>
      </w:pPr>
    </w:p>
    <w:p w14:paraId="3B097688" w14:textId="3D6A2C69" w:rsidR="00294429" w:rsidRDefault="00294429" w:rsidP="00DD6BA3">
      <w:pPr>
        <w:shd w:val="clear" w:color="auto" w:fill="FFFFFF"/>
        <w:spacing w:after="0" w:line="480" w:lineRule="auto"/>
        <w:rPr>
          <w:rFonts w:ascii="Arial" w:eastAsia="Times New Roman" w:hAnsi="Arial" w:cs="Arial"/>
          <w:color w:val="000000"/>
          <w:kern w:val="0"/>
          <w14:ligatures w14:val="none"/>
        </w:rPr>
      </w:pPr>
      <w:r w:rsidRPr="00294429">
        <w:rPr>
          <w:rFonts w:ascii="Arial" w:eastAsia="Times New Roman" w:hAnsi="Arial" w:cs="Arial"/>
          <w:noProof/>
          <w:color w:val="000000"/>
          <w:kern w:val="0"/>
          <w14:ligatures w14:val="none"/>
        </w:rPr>
        <w:lastRenderedPageBreak/>
        <w:drawing>
          <wp:inline distT="0" distB="0" distL="0" distR="0" wp14:anchorId="2D368CAA" wp14:editId="3D3802D7">
            <wp:extent cx="5943600" cy="3331210"/>
            <wp:effectExtent l="0" t="0" r="0" b="2540"/>
            <wp:docPr id="1943293903" name="Picture 3"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599EE043-74B7-F3E7-0A64-5F7F4E17B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903" name="Picture 3"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599EE043-74B7-F3E7-0A64-5F7F4E17B891}"/>
                        </a:ext>
                      </a:extLst>
                    </pic:cNvPr>
                    <pic:cNvPicPr>
                      <a:picLocks noChangeAspect="1"/>
                    </pic:cNvPicPr>
                  </pic:nvPicPr>
                  <pic:blipFill rotWithShape="1">
                    <a:blip r:embed="rId39"/>
                    <a:srcRect l="774" t="657" r="1" b="515"/>
                    <a:stretch/>
                  </pic:blipFill>
                  <pic:spPr>
                    <a:xfrm>
                      <a:off x="0" y="0"/>
                      <a:ext cx="5943600" cy="3331210"/>
                    </a:xfrm>
                    <a:prstGeom prst="rect">
                      <a:avLst/>
                    </a:prstGeom>
                  </pic:spPr>
                </pic:pic>
              </a:graphicData>
            </a:graphic>
          </wp:inline>
        </w:drawing>
      </w:r>
    </w:p>
    <w:p w14:paraId="477391C2" w14:textId="77777777" w:rsidR="002D0ADB" w:rsidRDefault="002D0ADB" w:rsidP="002D0ADB">
      <w:pPr>
        <w:shd w:val="clear" w:color="auto" w:fill="FFFFFF"/>
        <w:spacing w:after="0" w:line="480" w:lineRule="auto"/>
        <w:rPr>
          <w:rFonts w:ascii="Arial" w:eastAsia="Times New Roman" w:hAnsi="Arial" w:cs="Arial"/>
          <w:color w:val="000000"/>
          <w:kern w:val="0"/>
          <w14:ligatures w14:val="none"/>
        </w:rPr>
      </w:pPr>
    </w:p>
    <w:p w14:paraId="093171A0" w14:textId="4697C529" w:rsidR="002D0ADB" w:rsidRPr="002D0ADB" w:rsidRDefault="002D0ADB"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2D0ADB">
        <w:rPr>
          <w:rFonts w:ascii="Times New Roman" w:eastAsia="Times New Roman" w:hAnsi="Times New Roman" w:cs="Times New Roman"/>
          <w:color w:val="000000"/>
          <w:kern w:val="0"/>
          <w14:ligatures w14:val="none"/>
        </w:rPr>
        <w:t>The visualization consists of two parts:</w:t>
      </w:r>
    </w:p>
    <w:p w14:paraId="48E0B3DB" w14:textId="77777777" w:rsidR="002D0ADB" w:rsidRPr="002D0ADB" w:rsidRDefault="002D0ADB" w:rsidP="00BE4678">
      <w:pPr>
        <w:shd w:val="clear" w:color="auto" w:fill="FFFFFF"/>
        <w:spacing w:after="0" w:line="276" w:lineRule="auto"/>
        <w:jc w:val="both"/>
        <w:rPr>
          <w:rFonts w:ascii="Times New Roman" w:eastAsia="Times New Roman" w:hAnsi="Times New Roman" w:cs="Times New Roman"/>
          <w:color w:val="000000"/>
          <w:kern w:val="0"/>
          <w14:ligatures w14:val="none"/>
        </w:rPr>
      </w:pPr>
    </w:p>
    <w:p w14:paraId="6F60C341" w14:textId="77777777" w:rsidR="002D0ADB" w:rsidRDefault="002D0ADB"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2D0ADB">
        <w:rPr>
          <w:rFonts w:ascii="Times New Roman" w:eastAsia="Times New Roman" w:hAnsi="Times New Roman" w:cs="Times New Roman"/>
          <w:i/>
          <w:iCs/>
          <w:color w:val="000000"/>
          <w:kern w:val="0"/>
          <w:u w:val="single"/>
          <w14:ligatures w14:val="none"/>
        </w:rPr>
        <w:t>Top Chart (Line Graph)</w:t>
      </w:r>
      <w:r w:rsidRPr="002D0ADB">
        <w:rPr>
          <w:rFonts w:ascii="Times New Roman" w:eastAsia="Times New Roman" w:hAnsi="Times New Roman" w:cs="Times New Roman"/>
          <w:color w:val="000000"/>
          <w:kern w:val="0"/>
          <w14:ligatures w14:val="none"/>
        </w:rPr>
        <w:t>: Shows the sum of sales and last month's sales by month over a period from January 2019 to around mid-2023. This graph is useful for observing the trends in sales over time, identifying any seasonal patterns, and noting any significant peaks or drops in sales.</w:t>
      </w:r>
    </w:p>
    <w:p w14:paraId="625E2542" w14:textId="77777777" w:rsidR="002D0ADB" w:rsidRPr="002D0ADB" w:rsidRDefault="002D0ADB" w:rsidP="00BE4678">
      <w:pPr>
        <w:shd w:val="clear" w:color="auto" w:fill="FFFFFF"/>
        <w:spacing w:after="0" w:line="276" w:lineRule="auto"/>
        <w:jc w:val="both"/>
        <w:rPr>
          <w:rFonts w:ascii="Times New Roman" w:eastAsia="Times New Roman" w:hAnsi="Times New Roman" w:cs="Times New Roman"/>
          <w:color w:val="000000"/>
          <w:kern w:val="0"/>
          <w14:ligatures w14:val="none"/>
        </w:rPr>
      </w:pPr>
    </w:p>
    <w:p w14:paraId="6E2F87A0" w14:textId="1CD09454" w:rsidR="002D0ADB" w:rsidRPr="002D0ADB" w:rsidRDefault="002D0ADB"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2D0ADB">
        <w:rPr>
          <w:rFonts w:ascii="Times New Roman" w:eastAsia="Times New Roman" w:hAnsi="Times New Roman" w:cs="Times New Roman"/>
          <w:i/>
          <w:iCs/>
          <w:color w:val="000000"/>
          <w:kern w:val="0"/>
          <w:u w:val="single"/>
          <w14:ligatures w14:val="none"/>
        </w:rPr>
        <w:t>Bottom Chart (Bar Graph):</w:t>
      </w:r>
      <w:r w:rsidRPr="002D0ADB">
        <w:rPr>
          <w:rFonts w:ascii="Times New Roman" w:eastAsia="Times New Roman" w:hAnsi="Times New Roman" w:cs="Times New Roman"/>
          <w:color w:val="000000"/>
          <w:kern w:val="0"/>
          <w14:ligatures w14:val="none"/>
        </w:rPr>
        <w:t xml:space="preserve"> Displays the month-over-month (MoM) percentage change in sales during the same period. Positive values (shown in blue) indicate months where sales increased compared to the previous month, while negative values (shown in red) </w:t>
      </w:r>
      <w:proofErr w:type="gramStart"/>
      <w:r w:rsidRPr="002D0ADB">
        <w:rPr>
          <w:rFonts w:ascii="Times New Roman" w:eastAsia="Times New Roman" w:hAnsi="Times New Roman" w:cs="Times New Roman"/>
          <w:color w:val="000000"/>
          <w:kern w:val="0"/>
          <w14:ligatures w14:val="none"/>
        </w:rPr>
        <w:t>indicate</w:t>
      </w:r>
      <w:r w:rsidR="000D0EF2">
        <w:rPr>
          <w:rFonts w:ascii="Times New Roman" w:eastAsia="Times New Roman" w:hAnsi="Times New Roman" w:cs="Times New Roman"/>
          <w:color w:val="000000"/>
          <w:kern w:val="0"/>
          <w14:ligatures w14:val="none"/>
        </w:rPr>
        <w:t>s</w:t>
      </w:r>
      <w:proofErr w:type="gramEnd"/>
      <w:r w:rsidRPr="002D0ADB">
        <w:rPr>
          <w:rFonts w:ascii="Times New Roman" w:eastAsia="Times New Roman" w:hAnsi="Times New Roman" w:cs="Times New Roman"/>
          <w:color w:val="000000"/>
          <w:kern w:val="0"/>
          <w14:ligatures w14:val="none"/>
        </w:rPr>
        <w:t xml:space="preserve"> a decrease.</w:t>
      </w:r>
    </w:p>
    <w:p w14:paraId="312FD953" w14:textId="3072FE6F" w:rsidR="002D0ADB" w:rsidRPr="002D0ADB" w:rsidRDefault="002D0ADB"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2D0ADB">
        <w:rPr>
          <w:rFonts w:ascii="Times New Roman" w:eastAsia="Times New Roman" w:hAnsi="Times New Roman" w:cs="Times New Roman"/>
          <w:color w:val="000000"/>
          <w:kern w:val="0"/>
          <w14:ligatures w14:val="none"/>
        </w:rPr>
        <w:t>Overall, this visualization helps in understanding how sales fluctuated month to month over several years, providing insights that could be used to make strategic business decisions, optimize sales efforts, and forecast future trends.</w:t>
      </w:r>
    </w:p>
    <w:p w14:paraId="45F06649" w14:textId="77777777" w:rsidR="00E16F07" w:rsidRDefault="00E16F07" w:rsidP="00DD6BA3">
      <w:pPr>
        <w:shd w:val="clear" w:color="auto" w:fill="FFFFFF"/>
        <w:spacing w:after="0" w:line="480" w:lineRule="auto"/>
        <w:rPr>
          <w:rFonts w:ascii="Arial" w:eastAsia="Times New Roman" w:hAnsi="Arial" w:cs="Arial"/>
          <w:color w:val="000000"/>
          <w:kern w:val="0"/>
          <w14:ligatures w14:val="none"/>
        </w:rPr>
      </w:pPr>
    </w:p>
    <w:p w14:paraId="65BA4298" w14:textId="361D6F6E" w:rsidR="00294429" w:rsidRDefault="00294429" w:rsidP="00DD6BA3">
      <w:pPr>
        <w:shd w:val="clear" w:color="auto" w:fill="FFFFFF"/>
        <w:spacing w:after="0" w:line="480" w:lineRule="auto"/>
        <w:rPr>
          <w:rFonts w:ascii="Arial" w:eastAsia="Times New Roman" w:hAnsi="Arial" w:cs="Arial"/>
          <w:color w:val="000000"/>
          <w:kern w:val="0"/>
          <w14:ligatures w14:val="none"/>
        </w:rPr>
      </w:pPr>
      <w:r w:rsidRPr="00294429">
        <w:rPr>
          <w:rFonts w:ascii="Arial" w:eastAsia="Times New Roman" w:hAnsi="Arial" w:cs="Arial"/>
          <w:noProof/>
          <w:color w:val="000000"/>
          <w:kern w:val="0"/>
          <w14:ligatures w14:val="none"/>
        </w:rPr>
        <w:lastRenderedPageBreak/>
        <w:drawing>
          <wp:inline distT="0" distB="0" distL="0" distR="0" wp14:anchorId="2248ACB3" wp14:editId="226380F4">
            <wp:extent cx="5943600" cy="3331210"/>
            <wp:effectExtent l="0" t="0" r="0" b="2540"/>
            <wp:docPr id="1633589652" name="Picture 3" descr="A screenshot of a computer&#10;&#10;Description automatically generated">
              <a:extLst xmlns:a="http://schemas.openxmlformats.org/drawingml/2006/main">
                <a:ext uri="{FF2B5EF4-FFF2-40B4-BE49-F238E27FC236}">
                  <a16:creationId xmlns:a16="http://schemas.microsoft.com/office/drawing/2014/main" id="{F47A5002-657E-7DE9-FFFC-749A00A68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9652" name="Picture 3" descr="A screenshot of a computer&#10;&#10;Description automatically generated">
                      <a:extLst>
                        <a:ext uri="{FF2B5EF4-FFF2-40B4-BE49-F238E27FC236}">
                          <a16:creationId xmlns:a16="http://schemas.microsoft.com/office/drawing/2014/main" id="{F47A5002-657E-7DE9-FFFC-749A00A6886B}"/>
                        </a:ext>
                      </a:extLst>
                    </pic:cNvPr>
                    <pic:cNvPicPr>
                      <a:picLocks noChangeAspect="1"/>
                    </pic:cNvPicPr>
                  </pic:nvPicPr>
                  <pic:blipFill>
                    <a:blip r:embed="rId40"/>
                    <a:stretch>
                      <a:fillRect/>
                    </a:stretch>
                  </pic:blipFill>
                  <pic:spPr>
                    <a:xfrm>
                      <a:off x="0" y="0"/>
                      <a:ext cx="5943600" cy="3331210"/>
                    </a:xfrm>
                    <a:prstGeom prst="rect">
                      <a:avLst/>
                    </a:prstGeom>
                  </pic:spPr>
                </pic:pic>
              </a:graphicData>
            </a:graphic>
          </wp:inline>
        </w:drawing>
      </w:r>
    </w:p>
    <w:p w14:paraId="3919EF1E" w14:textId="77777777" w:rsidR="00BE4678" w:rsidRPr="00BE4678" w:rsidRDefault="00BE4678" w:rsidP="00BE4678">
      <w:pPr>
        <w:shd w:val="clear" w:color="auto" w:fill="FFFFFF"/>
        <w:spacing w:after="0" w:line="480" w:lineRule="auto"/>
        <w:rPr>
          <w:rFonts w:ascii="Arial" w:eastAsia="Times New Roman" w:hAnsi="Arial" w:cs="Arial"/>
          <w:color w:val="000000"/>
          <w:kern w:val="0"/>
          <w14:ligatures w14:val="none"/>
        </w:rPr>
      </w:pPr>
    </w:p>
    <w:p w14:paraId="32F73208" w14:textId="77777777" w:rsidR="00BE4678" w:rsidRPr="00BE4678" w:rsidRDefault="00BE4678"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BE4678">
        <w:rPr>
          <w:rFonts w:ascii="Times New Roman" w:eastAsia="Times New Roman" w:hAnsi="Times New Roman" w:cs="Times New Roman"/>
          <w:color w:val="000000"/>
          <w:kern w:val="0"/>
          <w14:ligatures w14:val="none"/>
        </w:rPr>
        <w:t>The visualization is an interactive hierarchy chart, also known as a drill-down chart, used to display sales data over multiple years, broken down further into quarters and months for detailed analysis. The left side of the chart shows a timeline of annual sales totals, which can be expanded to reveal sales figures for each quarter within a year, and further into each month.</w:t>
      </w:r>
    </w:p>
    <w:p w14:paraId="50473878" w14:textId="77777777" w:rsidR="00BE4678" w:rsidRPr="00BE4678" w:rsidRDefault="00BE4678" w:rsidP="00BE4678">
      <w:pPr>
        <w:shd w:val="clear" w:color="auto" w:fill="FFFFFF"/>
        <w:spacing w:after="0" w:line="276" w:lineRule="auto"/>
        <w:jc w:val="both"/>
        <w:rPr>
          <w:rFonts w:ascii="Times New Roman" w:eastAsia="Times New Roman" w:hAnsi="Times New Roman" w:cs="Times New Roman"/>
          <w:color w:val="000000"/>
          <w:kern w:val="0"/>
          <w14:ligatures w14:val="none"/>
        </w:rPr>
      </w:pPr>
    </w:p>
    <w:p w14:paraId="574E2C15" w14:textId="435AB6E8" w:rsidR="00BE4678" w:rsidRPr="00BE4678" w:rsidRDefault="00BE4678"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BE4678">
        <w:rPr>
          <w:rFonts w:ascii="Times New Roman" w:eastAsia="Times New Roman" w:hAnsi="Times New Roman" w:cs="Times New Roman"/>
          <w:color w:val="000000"/>
          <w:kern w:val="0"/>
          <w14:ligatures w14:val="none"/>
        </w:rPr>
        <w:t>On the right side, the chart offers a geographical breakdown of sales by state and even more detailed data by city within each state. This allows users to click through and see precisely how much was sold each year, quarter, and month, and understand the distribution of sales geographically.</w:t>
      </w:r>
    </w:p>
    <w:p w14:paraId="6CFE0F52" w14:textId="77777777" w:rsidR="00BE4678" w:rsidRPr="00BE4678" w:rsidRDefault="00BE4678" w:rsidP="00BE4678">
      <w:pPr>
        <w:shd w:val="clear" w:color="auto" w:fill="FFFFFF"/>
        <w:spacing w:after="0" w:line="276" w:lineRule="auto"/>
        <w:jc w:val="both"/>
        <w:rPr>
          <w:rFonts w:ascii="Times New Roman" w:eastAsia="Times New Roman" w:hAnsi="Times New Roman" w:cs="Times New Roman"/>
          <w:color w:val="000000"/>
          <w:kern w:val="0"/>
          <w14:ligatures w14:val="none"/>
        </w:rPr>
      </w:pPr>
    </w:p>
    <w:p w14:paraId="5A4A3BD6" w14:textId="3182CA8D" w:rsidR="00BE4678" w:rsidRPr="00BE4678" w:rsidRDefault="00BE4678" w:rsidP="00BE4678">
      <w:pPr>
        <w:shd w:val="clear" w:color="auto" w:fill="FFFFFF"/>
        <w:spacing w:after="0" w:line="276" w:lineRule="auto"/>
        <w:jc w:val="both"/>
        <w:rPr>
          <w:rFonts w:ascii="Times New Roman" w:eastAsia="Times New Roman" w:hAnsi="Times New Roman" w:cs="Times New Roman"/>
          <w:color w:val="000000"/>
          <w:kern w:val="0"/>
          <w14:ligatures w14:val="none"/>
        </w:rPr>
      </w:pPr>
      <w:r w:rsidRPr="00BE4678">
        <w:rPr>
          <w:rFonts w:ascii="Times New Roman" w:eastAsia="Times New Roman" w:hAnsi="Times New Roman" w:cs="Times New Roman"/>
          <w:color w:val="000000"/>
          <w:kern w:val="0"/>
          <w14:ligatures w14:val="none"/>
        </w:rPr>
        <w:t xml:space="preserve">The purpose of this visualization is to provide a comprehensive view of sales trends over time and across different regions. This insight is crucial for identifying patterns, planning marketing strategies, and allocating resources efficiently based on where and when products are selling best. </w:t>
      </w:r>
    </w:p>
    <w:p w14:paraId="38407AAF" w14:textId="77777777" w:rsidR="00294429" w:rsidRDefault="00294429" w:rsidP="00DD6BA3">
      <w:pPr>
        <w:shd w:val="clear" w:color="auto" w:fill="FFFFFF"/>
        <w:spacing w:after="0" w:line="480" w:lineRule="auto"/>
        <w:rPr>
          <w:rFonts w:ascii="Arial" w:eastAsia="Times New Roman" w:hAnsi="Arial" w:cs="Arial"/>
          <w:color w:val="000000"/>
          <w:kern w:val="0"/>
          <w14:ligatures w14:val="none"/>
        </w:rPr>
      </w:pPr>
    </w:p>
    <w:p w14:paraId="18D33C95" w14:textId="3BC8E6BE" w:rsidR="00294429" w:rsidRDefault="00294429" w:rsidP="00DD6BA3">
      <w:pPr>
        <w:shd w:val="clear" w:color="auto" w:fill="FFFFFF"/>
        <w:spacing w:after="0" w:line="480" w:lineRule="auto"/>
        <w:rPr>
          <w:rFonts w:ascii="Arial" w:eastAsia="Times New Roman" w:hAnsi="Arial" w:cs="Arial"/>
          <w:color w:val="000000"/>
          <w:kern w:val="0"/>
          <w14:ligatures w14:val="none"/>
        </w:rPr>
      </w:pPr>
      <w:r w:rsidRPr="00294429">
        <w:rPr>
          <w:rFonts w:ascii="Arial" w:eastAsia="Times New Roman" w:hAnsi="Arial" w:cs="Arial"/>
          <w:noProof/>
          <w:color w:val="000000"/>
          <w:kern w:val="0"/>
          <w14:ligatures w14:val="none"/>
        </w:rPr>
        <w:lastRenderedPageBreak/>
        <w:drawing>
          <wp:inline distT="0" distB="0" distL="0" distR="0" wp14:anchorId="2548D1BB" wp14:editId="08931E31">
            <wp:extent cx="5943600" cy="3344545"/>
            <wp:effectExtent l="0" t="0" r="0" b="8255"/>
            <wp:docPr id="3" name="Picture 2" descr="A screenshot of a computer&#10;&#10;Description automatically generated">
              <a:extLst xmlns:a="http://schemas.openxmlformats.org/drawingml/2006/main">
                <a:ext uri="{FF2B5EF4-FFF2-40B4-BE49-F238E27FC236}">
                  <a16:creationId xmlns:a16="http://schemas.microsoft.com/office/drawing/2014/main" id="{A91481A3-B560-44CD-0F67-380281A28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A91481A3-B560-44CD-0F67-380281A28446}"/>
                        </a:ext>
                      </a:extLst>
                    </pic:cNvPr>
                    <pic:cNvPicPr>
                      <a:picLocks noChangeAspect="1"/>
                    </pic:cNvPicPr>
                  </pic:nvPicPr>
                  <pic:blipFill>
                    <a:blip r:embed="rId41"/>
                    <a:stretch>
                      <a:fillRect/>
                    </a:stretch>
                  </pic:blipFill>
                  <pic:spPr>
                    <a:xfrm>
                      <a:off x="0" y="0"/>
                      <a:ext cx="5943600" cy="3344545"/>
                    </a:xfrm>
                    <a:prstGeom prst="rect">
                      <a:avLst/>
                    </a:prstGeom>
                  </pic:spPr>
                </pic:pic>
              </a:graphicData>
            </a:graphic>
          </wp:inline>
        </w:drawing>
      </w:r>
    </w:p>
    <w:p w14:paraId="3EF27D6C" w14:textId="3F7256CB" w:rsidR="008216BE" w:rsidRP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r w:rsidRPr="008216BE">
        <w:rPr>
          <w:rFonts w:ascii="Times New Roman" w:eastAsia="Times New Roman" w:hAnsi="Times New Roman" w:cs="Times New Roman"/>
          <w:color w:val="000000"/>
          <w:kern w:val="0"/>
          <w14:ligatures w14:val="none"/>
        </w:rPr>
        <w:t>The visualization displays a comprehensive analysis of sales data over several years. It consists of t</w:t>
      </w:r>
      <w:r>
        <w:rPr>
          <w:rFonts w:ascii="Times New Roman" w:eastAsia="Times New Roman" w:hAnsi="Times New Roman" w:cs="Times New Roman"/>
          <w:color w:val="000000"/>
          <w:kern w:val="0"/>
          <w14:ligatures w14:val="none"/>
        </w:rPr>
        <w:t>hree</w:t>
      </w:r>
      <w:r w:rsidRPr="008216BE">
        <w:rPr>
          <w:rFonts w:ascii="Times New Roman" w:eastAsia="Times New Roman" w:hAnsi="Times New Roman" w:cs="Times New Roman"/>
          <w:color w:val="000000"/>
          <w:kern w:val="0"/>
          <w14:ligatures w14:val="none"/>
        </w:rPr>
        <w:t xml:space="preserve"> parts:</w:t>
      </w:r>
    </w:p>
    <w:p w14:paraId="77C25C44" w14:textId="77777777" w:rsidR="008216BE" w:rsidRP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p>
    <w:p w14:paraId="765A9A34" w14:textId="77777777" w:rsidR="008216BE" w:rsidRP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r w:rsidRPr="008216BE">
        <w:rPr>
          <w:rFonts w:ascii="Times New Roman" w:eastAsia="Times New Roman" w:hAnsi="Times New Roman" w:cs="Times New Roman"/>
          <w:i/>
          <w:iCs/>
          <w:color w:val="000000"/>
          <w:kern w:val="0"/>
          <w:u w:val="single"/>
          <w14:ligatures w14:val="none"/>
        </w:rPr>
        <w:t>Data Table:</w:t>
      </w:r>
      <w:r w:rsidRPr="008216BE">
        <w:rPr>
          <w:rFonts w:ascii="Times New Roman" w:eastAsia="Times New Roman" w:hAnsi="Times New Roman" w:cs="Times New Roman"/>
          <w:color w:val="000000"/>
          <w:kern w:val="0"/>
          <w14:ligatures w14:val="none"/>
        </w:rPr>
        <w:t xml:space="preserve"> This table shows monthly sales data for each year, including actual sales, target sales, and the deviation between the two. This allows for a detailed month-by-month comparison of expected versus actual financial performance.</w:t>
      </w:r>
    </w:p>
    <w:p w14:paraId="400502EA" w14:textId="77777777" w:rsidR="008216BE" w:rsidRP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r w:rsidRPr="008216BE">
        <w:rPr>
          <w:rFonts w:ascii="Times New Roman" w:eastAsia="Times New Roman" w:hAnsi="Times New Roman" w:cs="Times New Roman"/>
          <w:i/>
          <w:iCs/>
          <w:color w:val="000000"/>
          <w:kern w:val="0"/>
          <w:u w:val="single"/>
          <w14:ligatures w14:val="none"/>
        </w:rPr>
        <w:t>Bar Chart:</w:t>
      </w:r>
      <w:r w:rsidRPr="008216BE">
        <w:rPr>
          <w:rFonts w:ascii="Times New Roman" w:eastAsia="Times New Roman" w:hAnsi="Times New Roman" w:cs="Times New Roman"/>
          <w:color w:val="000000"/>
          <w:kern w:val="0"/>
          <w14:ligatures w14:val="none"/>
        </w:rPr>
        <w:t xml:space="preserve"> Represents the count of sales transactions each month.</w:t>
      </w:r>
    </w:p>
    <w:p w14:paraId="1B4D8E98" w14:textId="77777777" w:rsid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r w:rsidRPr="008216BE">
        <w:rPr>
          <w:rFonts w:ascii="Times New Roman" w:eastAsia="Times New Roman" w:hAnsi="Times New Roman" w:cs="Times New Roman"/>
          <w:i/>
          <w:iCs/>
          <w:color w:val="000000"/>
          <w:kern w:val="0"/>
          <w:u w:val="single"/>
          <w14:ligatures w14:val="none"/>
        </w:rPr>
        <w:t>Line Chart:</w:t>
      </w:r>
      <w:r w:rsidRPr="008216BE">
        <w:rPr>
          <w:rFonts w:ascii="Times New Roman" w:eastAsia="Times New Roman" w:hAnsi="Times New Roman" w:cs="Times New Roman"/>
          <w:color w:val="000000"/>
          <w:kern w:val="0"/>
          <w14:ligatures w14:val="none"/>
        </w:rPr>
        <w:t xml:space="preserve"> Plots the sum of sale deviations (difference between actual and target sales) over the same period.</w:t>
      </w:r>
    </w:p>
    <w:p w14:paraId="2CC0D2C1" w14:textId="77777777" w:rsidR="008216BE" w:rsidRP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p>
    <w:p w14:paraId="665BF978" w14:textId="096430EB" w:rsidR="00BE4678" w:rsidRPr="008216BE" w:rsidRDefault="008216BE" w:rsidP="00CB0726">
      <w:pPr>
        <w:shd w:val="clear" w:color="auto" w:fill="FFFFFF"/>
        <w:spacing w:after="0" w:line="276" w:lineRule="auto"/>
        <w:jc w:val="both"/>
        <w:rPr>
          <w:rFonts w:ascii="Times New Roman" w:eastAsia="Times New Roman" w:hAnsi="Times New Roman" w:cs="Times New Roman"/>
          <w:color w:val="000000"/>
          <w:kern w:val="0"/>
          <w14:ligatures w14:val="none"/>
        </w:rPr>
      </w:pPr>
      <w:r w:rsidRPr="008216BE">
        <w:rPr>
          <w:rFonts w:ascii="Times New Roman" w:eastAsia="Times New Roman" w:hAnsi="Times New Roman" w:cs="Times New Roman"/>
          <w:color w:val="000000"/>
          <w:kern w:val="0"/>
          <w14:ligatures w14:val="none"/>
        </w:rPr>
        <w:t>The combination of these elements in the visualization provides a clear overview of sales performance, highlighting where and when sales fell short of or exceeded targets. This kind of analysis is critical for businesses to understand sales trends, identify potential issues, and make informed decisions to improve future performance.</w:t>
      </w:r>
    </w:p>
    <w:p w14:paraId="71925185" w14:textId="77777777" w:rsidR="005C2AF9" w:rsidRDefault="005C2AF9" w:rsidP="00DD6BA3">
      <w:pPr>
        <w:shd w:val="clear" w:color="auto" w:fill="FFFFFF"/>
        <w:spacing w:after="0" w:line="480" w:lineRule="auto"/>
        <w:rPr>
          <w:rFonts w:ascii="Arial" w:eastAsia="Times New Roman" w:hAnsi="Arial" w:cs="Arial"/>
          <w:color w:val="000000"/>
          <w:kern w:val="0"/>
          <w14:ligatures w14:val="none"/>
        </w:rPr>
      </w:pPr>
    </w:p>
    <w:p w14:paraId="78BDFEC9" w14:textId="0C7051BD" w:rsidR="005C2AF9" w:rsidRDefault="005C2AF9" w:rsidP="00DD6BA3">
      <w:pPr>
        <w:shd w:val="clear" w:color="auto" w:fill="FFFFFF"/>
        <w:spacing w:after="0" w:line="480" w:lineRule="auto"/>
        <w:rPr>
          <w:rFonts w:ascii="Arial" w:eastAsia="Times New Roman" w:hAnsi="Arial" w:cs="Arial"/>
          <w:color w:val="000000"/>
          <w:kern w:val="0"/>
          <w14:ligatures w14:val="none"/>
        </w:rPr>
      </w:pPr>
      <w:r w:rsidRPr="005C2AF9">
        <w:rPr>
          <w:rFonts w:ascii="Arial" w:eastAsia="Times New Roman" w:hAnsi="Arial" w:cs="Arial"/>
          <w:noProof/>
          <w:color w:val="000000"/>
          <w:kern w:val="0"/>
          <w14:ligatures w14:val="none"/>
        </w:rPr>
        <w:lastRenderedPageBreak/>
        <w:drawing>
          <wp:inline distT="0" distB="0" distL="0" distR="0" wp14:anchorId="4BFC7A41" wp14:editId="6F514F53">
            <wp:extent cx="5943600" cy="3319145"/>
            <wp:effectExtent l="0" t="0" r="0" b="0"/>
            <wp:docPr id="148208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88649" name="Picture 1" descr="A screenshot of a computer&#10;&#10;Description automatically generated"/>
                    <pic:cNvPicPr/>
                  </pic:nvPicPr>
                  <pic:blipFill>
                    <a:blip r:embed="rId42"/>
                    <a:stretch>
                      <a:fillRect/>
                    </a:stretch>
                  </pic:blipFill>
                  <pic:spPr>
                    <a:xfrm>
                      <a:off x="0" y="0"/>
                      <a:ext cx="5943600" cy="3319145"/>
                    </a:xfrm>
                    <a:prstGeom prst="rect">
                      <a:avLst/>
                    </a:prstGeom>
                  </pic:spPr>
                </pic:pic>
              </a:graphicData>
            </a:graphic>
          </wp:inline>
        </w:drawing>
      </w:r>
    </w:p>
    <w:p w14:paraId="76A0DE4B" w14:textId="77777777" w:rsidR="00173BAF" w:rsidRPr="00173BAF" w:rsidRDefault="00173BAF" w:rsidP="00173BAF">
      <w:pPr>
        <w:pStyle w:val="ListParagraph"/>
      </w:pPr>
      <w:r w:rsidRPr="00173BAF">
        <w:t>The visualization is focused on analyzing the impact of different shipping modes on the on-time delivery rate of orders. It clearly shows that 'Same Day' shipping significantly increases the likelihood of on-time delivery compared to other shipping options like 'Standard Class,' 'First Class,' and 'Second Class.'</w:t>
      </w:r>
    </w:p>
    <w:p w14:paraId="147CD2F8" w14:textId="77777777" w:rsidR="00173BAF" w:rsidRPr="00173BAF" w:rsidRDefault="00173BAF" w:rsidP="00173BAF">
      <w:pPr>
        <w:pStyle w:val="ListParagraph"/>
      </w:pPr>
    </w:p>
    <w:p w14:paraId="0B97A14C" w14:textId="13B620FB" w:rsidR="00173BAF" w:rsidRDefault="00173BAF" w:rsidP="00173BAF">
      <w:pPr>
        <w:pStyle w:val="ListParagraph"/>
      </w:pPr>
      <w:r w:rsidRPr="00173BAF">
        <w:t>The bar chart illustrates this by displaying a much higher average on-time delivery rate for 'Same Day' shipments. This suggests that if timeliness is critical, 'Same Day' shipping is the most effective mode. This insight can help businesses prioritize shipping options and improve customer satisfaction by ensuring timely deliveries.</w:t>
      </w:r>
    </w:p>
    <w:p w14:paraId="7968D345" w14:textId="0C70ADDD" w:rsidR="00A611D5" w:rsidRDefault="00703EA2" w:rsidP="00781A9E">
      <w:pPr>
        <w:pStyle w:val="Heading1"/>
        <w:rPr>
          <w:rStyle w:val="Heading1Char"/>
        </w:rPr>
      </w:pPr>
      <w:r w:rsidRPr="00DD6BA3">
        <w:rPr>
          <w:rFonts w:ascii="Arial" w:eastAsia="Times New Roman" w:hAnsi="Arial" w:cs="Arial"/>
          <w:color w:val="000000"/>
          <w:kern w:val="0"/>
          <w14:ligatures w14:val="none"/>
        </w:rPr>
        <w:br/>
      </w:r>
    </w:p>
    <w:p w14:paraId="512D94BD" w14:textId="77777777" w:rsidR="007D0D56" w:rsidRDefault="007D0D56" w:rsidP="007D0D56"/>
    <w:p w14:paraId="659025D3" w14:textId="77777777" w:rsidR="007D0D56" w:rsidRPr="007D0D56" w:rsidRDefault="007D0D56" w:rsidP="007D0D56"/>
    <w:p w14:paraId="3C1B71B4" w14:textId="77777777" w:rsidR="007D0D56" w:rsidRDefault="007D0D56" w:rsidP="007D0D56"/>
    <w:p w14:paraId="26171AC1" w14:textId="77777777" w:rsidR="007D0D56" w:rsidRDefault="007D0D56" w:rsidP="007D0D56"/>
    <w:p w14:paraId="5AD9FE52" w14:textId="77777777" w:rsidR="007D0D56" w:rsidRDefault="007D0D56" w:rsidP="007D0D56"/>
    <w:p w14:paraId="03907B43" w14:textId="77777777" w:rsidR="007D0D56" w:rsidRPr="007D0D56" w:rsidRDefault="007D0D56" w:rsidP="007D0D56"/>
    <w:p w14:paraId="1CA694C8" w14:textId="257E4D51" w:rsidR="007449C3" w:rsidRPr="00DD572B" w:rsidRDefault="00703EA2" w:rsidP="00781A9E">
      <w:pPr>
        <w:pStyle w:val="Heading1"/>
        <w:rPr>
          <w:rFonts w:eastAsia="Times New Roman" w:cs="Times New Roman"/>
          <w:b/>
          <w:bCs/>
          <w:color w:val="000000"/>
          <w:kern w:val="0"/>
          <w14:ligatures w14:val="none"/>
        </w:rPr>
      </w:pPr>
      <w:bookmarkStart w:id="27" w:name="_Toc165656096"/>
      <w:r w:rsidRPr="00781A9E">
        <w:rPr>
          <w:rStyle w:val="Heading1Char"/>
        </w:rPr>
        <w:lastRenderedPageBreak/>
        <w:t>Chapter 7: Business Implications</w:t>
      </w:r>
      <w:bookmarkEnd w:id="27"/>
      <w:r w:rsidRPr="00DD572B">
        <w:rPr>
          <w:rFonts w:eastAsia="Times New Roman" w:cs="Times New Roman"/>
          <w:b/>
          <w:bCs/>
          <w:color w:val="000000"/>
          <w:kern w:val="0"/>
          <w14:ligatures w14:val="none"/>
        </w:rPr>
        <w:t xml:space="preserve"> </w:t>
      </w:r>
    </w:p>
    <w:p w14:paraId="5CEAFEC0" w14:textId="77777777" w:rsidR="00DD572B" w:rsidRPr="00DD572B" w:rsidRDefault="00DD572B" w:rsidP="00173BAF">
      <w:pPr>
        <w:pStyle w:val="ListParagraph"/>
        <w:rPr>
          <w:rFonts w:cs="Times New Roman"/>
        </w:rPr>
      </w:pPr>
    </w:p>
    <w:p w14:paraId="461441B1" w14:textId="77777777" w:rsidR="00FE2A58" w:rsidRPr="00173BAF" w:rsidRDefault="00FE2A58" w:rsidP="00FE2A58">
      <w:pPr>
        <w:pStyle w:val="ListParagraph"/>
      </w:pPr>
    </w:p>
    <w:p w14:paraId="1228EE88" w14:textId="77777777" w:rsidR="00FE2A58" w:rsidRDefault="00FE2A58" w:rsidP="00FE2A58">
      <w:pPr>
        <w:pStyle w:val="ListParagraph"/>
      </w:pPr>
      <w:r w:rsidRPr="00173BAF">
        <w:t>Linking back to the initial problem statement of increasing competition, customer retention, and cost optimization, our proposed solutions provide a comprehensive strategy to leverage data-driven insights for tactical and strategic decision-making. Implementing these recommendations will enable Staples to not only defend but also expand its market share by enhancing the customer experience and optimizing operational efficiencies.</w:t>
      </w:r>
    </w:p>
    <w:p w14:paraId="3EA8BF44" w14:textId="77777777" w:rsidR="001E76EA" w:rsidRPr="00173BAF" w:rsidRDefault="001E76EA" w:rsidP="00FE2A58">
      <w:pPr>
        <w:pStyle w:val="ListParagraph"/>
      </w:pPr>
    </w:p>
    <w:p w14:paraId="379D3D18" w14:textId="6443699D" w:rsidR="00173BAF" w:rsidRPr="00DD572B" w:rsidRDefault="00173BAF" w:rsidP="00173BAF">
      <w:pPr>
        <w:pStyle w:val="ListParagraph"/>
        <w:rPr>
          <w:rFonts w:cs="Times New Roman"/>
        </w:rPr>
      </w:pPr>
      <w:r w:rsidRPr="00DD572B">
        <w:rPr>
          <w:rFonts w:cs="Times New Roman"/>
        </w:rPr>
        <w:t xml:space="preserve">Targeted Investment in High-Impact Categories: Our analysis identifies categories that significantly contribute to sales, aligning with the goal of strengthening market position against rising e-commerce competition. </w:t>
      </w:r>
      <w:r w:rsidR="0073682D" w:rsidRPr="00DD572B">
        <w:rPr>
          <w:rFonts w:cs="Times New Roman"/>
        </w:rPr>
        <w:t>Resources can be allocated more effectively to ensure inventory meets demand, particularly for high-performing categories identified in our analysis.</w:t>
      </w:r>
    </w:p>
    <w:p w14:paraId="13D26A2B" w14:textId="77777777" w:rsidR="00173BAF" w:rsidRPr="00DD572B" w:rsidRDefault="00173BAF" w:rsidP="00173BAF">
      <w:pPr>
        <w:pStyle w:val="ListParagraph"/>
        <w:rPr>
          <w:rFonts w:cs="Times New Roman"/>
        </w:rPr>
      </w:pPr>
    </w:p>
    <w:p w14:paraId="76D155D3" w14:textId="77777777" w:rsidR="0073682D" w:rsidRPr="00DD572B" w:rsidRDefault="00173BAF" w:rsidP="0073682D">
      <w:pPr>
        <w:pStyle w:val="ListParagraph"/>
        <w:rPr>
          <w:rFonts w:cs="Times New Roman"/>
        </w:rPr>
      </w:pPr>
      <w:r w:rsidRPr="00DD572B">
        <w:rPr>
          <w:rFonts w:cs="Times New Roman"/>
        </w:rPr>
        <w:t>Optimization of Shipping for Enhanced Customer Retention: With 'Same Day' shipping showing a positive impact on on-time delivery rates, optimizing shipping options can directly enhance customer satisfaction. This aligns with the need for personalized customer experiences, as reliable and fast delivery is a critical component of such strategies.</w:t>
      </w:r>
      <w:r w:rsidR="0073682D">
        <w:rPr>
          <w:rFonts w:cs="Times New Roman"/>
        </w:rPr>
        <w:t xml:space="preserve"> </w:t>
      </w:r>
      <w:r w:rsidR="0073682D" w:rsidRPr="00DD572B">
        <w:rPr>
          <w:rFonts w:cs="Times New Roman"/>
        </w:rPr>
        <w:t>Implementing a tiered shipping strategy that prioritizes 'Same Day' delivery for premium customers can significantly enhance customer retention and satisfaction.</w:t>
      </w:r>
    </w:p>
    <w:p w14:paraId="4A69D42E" w14:textId="77777777" w:rsidR="00173BAF" w:rsidRPr="00DD572B" w:rsidRDefault="00173BAF" w:rsidP="00173BAF">
      <w:pPr>
        <w:pStyle w:val="ListParagraph"/>
        <w:rPr>
          <w:rFonts w:cs="Times New Roman"/>
        </w:rPr>
      </w:pPr>
    </w:p>
    <w:p w14:paraId="2188F106" w14:textId="0E214936" w:rsidR="00173BAF" w:rsidRPr="00DD572B" w:rsidRDefault="00173BAF" w:rsidP="00173BAF">
      <w:pPr>
        <w:pStyle w:val="ListParagraph"/>
        <w:rPr>
          <w:rFonts w:cs="Times New Roman"/>
        </w:rPr>
      </w:pPr>
      <w:r w:rsidRPr="00DD572B">
        <w:rPr>
          <w:rFonts w:cs="Times New Roman"/>
        </w:rPr>
        <w:t xml:space="preserve">Promotional Strategies Tailored to Payment Preferences: By leveraging insights from payment mode preferences, promotional and discount strategies can be more effectively aligned with customer behavior, driving </w:t>
      </w:r>
      <w:proofErr w:type="gramStart"/>
      <w:r w:rsidRPr="00DD572B">
        <w:rPr>
          <w:rFonts w:cs="Times New Roman"/>
        </w:rPr>
        <w:t>sales</w:t>
      </w:r>
      <w:proofErr w:type="gramEnd"/>
      <w:r w:rsidRPr="00DD572B">
        <w:rPr>
          <w:rFonts w:cs="Times New Roman"/>
        </w:rPr>
        <w:t xml:space="preserve"> and enhancing customer engagement.</w:t>
      </w:r>
      <w:r w:rsidR="0073682D">
        <w:rPr>
          <w:rFonts w:cs="Times New Roman"/>
        </w:rPr>
        <w:t xml:space="preserve"> </w:t>
      </w:r>
      <w:r w:rsidR="0073682D" w:rsidRPr="00DD572B">
        <w:rPr>
          <w:rFonts w:cs="Times New Roman"/>
        </w:rPr>
        <w:t>Introducing promotions based on observed payment trends and seasonal buying patterns can increase sales volume and improve inventory turnover, aligning with cost optimization strategies.</w:t>
      </w:r>
      <w:r w:rsidR="0073682D">
        <w:rPr>
          <w:rFonts w:cs="Times New Roman"/>
        </w:rPr>
        <w:t xml:space="preserve"> </w:t>
      </w:r>
    </w:p>
    <w:p w14:paraId="42C47AC1" w14:textId="77777777" w:rsidR="00173BAF" w:rsidRPr="00DD572B" w:rsidRDefault="00173BAF" w:rsidP="00173BAF">
      <w:pPr>
        <w:pStyle w:val="ListParagraph"/>
        <w:rPr>
          <w:rFonts w:cs="Times New Roman"/>
        </w:rPr>
      </w:pPr>
    </w:p>
    <w:p w14:paraId="06A62598" w14:textId="77777777" w:rsidR="00083860" w:rsidRDefault="00083860" w:rsidP="00083860">
      <w:pPr>
        <w:pStyle w:val="ListParagraph"/>
        <w:rPr>
          <w:rFonts w:cs="Times New Roman"/>
        </w:rPr>
      </w:pPr>
      <w:r w:rsidRPr="00DD572B">
        <w:rPr>
          <w:rFonts w:cs="Times New Roman"/>
        </w:rPr>
        <w:t>Performance Tracking and Adjustment: Integrating real-time tracking tools to monitor sales performance against targets enables quick strategic adjustments, helping to mitigate risks associated with inventory excess or shortages.</w:t>
      </w:r>
    </w:p>
    <w:p w14:paraId="0F39FC86" w14:textId="77777777" w:rsidR="00173BAF" w:rsidRPr="00DD572B" w:rsidRDefault="00173BAF" w:rsidP="00173BAF">
      <w:pPr>
        <w:pStyle w:val="ListParagraph"/>
        <w:rPr>
          <w:rFonts w:cs="Times New Roman"/>
        </w:rPr>
      </w:pPr>
    </w:p>
    <w:p w14:paraId="487F4A84" w14:textId="39BEE50A" w:rsidR="00703EA2" w:rsidRPr="00083860" w:rsidRDefault="00173BAF" w:rsidP="00083860">
      <w:pPr>
        <w:pStyle w:val="ListParagraph"/>
      </w:pPr>
      <w:r w:rsidRPr="00DD572B">
        <w:rPr>
          <w:rFonts w:cs="Times New Roman"/>
        </w:rPr>
        <w:t xml:space="preserve">Utilization of Sales Transaction Frequencies: Insights into when sales transactions peak </w:t>
      </w:r>
      <w:r w:rsidR="00083860" w:rsidRPr="00DD572B">
        <w:rPr>
          <w:rFonts w:cs="Times New Roman"/>
        </w:rPr>
        <w:t>provides</w:t>
      </w:r>
      <w:r w:rsidRPr="00DD572B">
        <w:rPr>
          <w:rFonts w:cs="Times New Roman"/>
        </w:rPr>
        <w:t xml:space="preserve"> invaluable data for managing inventory more effectively, crucial for responding to increased competition and optimizing costs.</w:t>
      </w:r>
      <w:r>
        <w:rPr>
          <w:rFonts w:cs="Times New Roman"/>
        </w:rPr>
        <w:t xml:space="preserve"> </w:t>
      </w:r>
      <w:r w:rsidRPr="00173BAF">
        <w:t>Using predictive analytics to understand customer purchasing patterns can facilitate more personalized marketing and sales strategies, thereby increasing customer engagement and retention.</w:t>
      </w:r>
    </w:p>
    <w:sectPr w:rsidR="00703EA2" w:rsidRPr="00083860" w:rsidSect="00E85C5B">
      <w:footerReference w:type="defaul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D4F019" w14:textId="77777777" w:rsidR="00E85C5B" w:rsidRDefault="00E85C5B" w:rsidP="002C4BEC">
      <w:pPr>
        <w:spacing w:after="0" w:line="240" w:lineRule="auto"/>
      </w:pPr>
      <w:r>
        <w:separator/>
      </w:r>
    </w:p>
  </w:endnote>
  <w:endnote w:type="continuationSeparator" w:id="0">
    <w:p w14:paraId="11C3FDDE" w14:textId="77777777" w:rsidR="00E85C5B" w:rsidRDefault="00E85C5B" w:rsidP="002C4BEC">
      <w:pPr>
        <w:spacing w:after="0" w:line="240" w:lineRule="auto"/>
      </w:pPr>
      <w:r>
        <w:continuationSeparator/>
      </w:r>
    </w:p>
  </w:endnote>
  <w:endnote w:type="continuationNotice" w:id="1">
    <w:p w14:paraId="385E7658" w14:textId="77777777" w:rsidR="00BF56C5" w:rsidRDefault="00BF56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B91B0" w14:textId="77777777" w:rsidR="00643EEE" w:rsidRDefault="00643EEE">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4C422D35" w14:textId="77777777" w:rsidR="00BF56C5" w:rsidRDefault="00BF5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4855B" w14:textId="77777777" w:rsidR="00E85C5B" w:rsidRDefault="00E85C5B" w:rsidP="002C4BEC">
      <w:pPr>
        <w:spacing w:after="0" w:line="240" w:lineRule="auto"/>
      </w:pPr>
      <w:r>
        <w:separator/>
      </w:r>
    </w:p>
  </w:footnote>
  <w:footnote w:type="continuationSeparator" w:id="0">
    <w:p w14:paraId="52BEF6FE" w14:textId="77777777" w:rsidR="00E85C5B" w:rsidRDefault="00E85C5B" w:rsidP="002C4BEC">
      <w:pPr>
        <w:spacing w:after="0" w:line="240" w:lineRule="auto"/>
      </w:pPr>
      <w:r>
        <w:continuationSeparator/>
      </w:r>
    </w:p>
  </w:footnote>
  <w:footnote w:type="continuationNotice" w:id="1">
    <w:p w14:paraId="07CB1E5E" w14:textId="77777777" w:rsidR="00BF56C5" w:rsidRDefault="00BF56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95B3E"/>
    <w:multiLevelType w:val="hybridMultilevel"/>
    <w:tmpl w:val="507E5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025000"/>
    <w:multiLevelType w:val="hybridMultilevel"/>
    <w:tmpl w:val="BC20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9745787">
    <w:abstractNumId w:val="1"/>
  </w:num>
  <w:num w:numId="2" w16cid:durableId="14560264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hu, Hardeep - (hardeepsahu)">
    <w15:presenceInfo w15:providerId="AD" w15:userId="S::hardeepsahu@arizona.edu::ad221160-7684-4c5a-887f-b24c2e2c1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EA2"/>
    <w:rsid w:val="0000053C"/>
    <w:rsid w:val="00004D36"/>
    <w:rsid w:val="0000633B"/>
    <w:rsid w:val="0000717B"/>
    <w:rsid w:val="0001207D"/>
    <w:rsid w:val="000132C5"/>
    <w:rsid w:val="00024051"/>
    <w:rsid w:val="0002729E"/>
    <w:rsid w:val="00031C99"/>
    <w:rsid w:val="00036246"/>
    <w:rsid w:val="00041420"/>
    <w:rsid w:val="00043BE3"/>
    <w:rsid w:val="000556FE"/>
    <w:rsid w:val="000721F7"/>
    <w:rsid w:val="000731F0"/>
    <w:rsid w:val="00073764"/>
    <w:rsid w:val="00074A48"/>
    <w:rsid w:val="0007521D"/>
    <w:rsid w:val="000755F6"/>
    <w:rsid w:val="00076744"/>
    <w:rsid w:val="00083860"/>
    <w:rsid w:val="00090EB5"/>
    <w:rsid w:val="00091B19"/>
    <w:rsid w:val="00092670"/>
    <w:rsid w:val="000A2AB8"/>
    <w:rsid w:val="000A4EC6"/>
    <w:rsid w:val="000A6D39"/>
    <w:rsid w:val="000C3DCC"/>
    <w:rsid w:val="000D08FD"/>
    <w:rsid w:val="000D0EF2"/>
    <w:rsid w:val="000D410E"/>
    <w:rsid w:val="000D4E37"/>
    <w:rsid w:val="000E03F8"/>
    <w:rsid w:val="000E4E16"/>
    <w:rsid w:val="000F2F60"/>
    <w:rsid w:val="00106F8A"/>
    <w:rsid w:val="00113FD3"/>
    <w:rsid w:val="0012793F"/>
    <w:rsid w:val="001406DD"/>
    <w:rsid w:val="00144EF4"/>
    <w:rsid w:val="00145E66"/>
    <w:rsid w:val="00147DCF"/>
    <w:rsid w:val="00153651"/>
    <w:rsid w:val="001627DC"/>
    <w:rsid w:val="00164BCC"/>
    <w:rsid w:val="00173BAF"/>
    <w:rsid w:val="001741F6"/>
    <w:rsid w:val="00175EBC"/>
    <w:rsid w:val="00176F2F"/>
    <w:rsid w:val="0018025A"/>
    <w:rsid w:val="00182796"/>
    <w:rsid w:val="00182B17"/>
    <w:rsid w:val="001841AA"/>
    <w:rsid w:val="001A6210"/>
    <w:rsid w:val="001A69EC"/>
    <w:rsid w:val="001B2BB1"/>
    <w:rsid w:val="001B49A3"/>
    <w:rsid w:val="001C28E4"/>
    <w:rsid w:val="001C2C8C"/>
    <w:rsid w:val="001C30D9"/>
    <w:rsid w:val="001D532D"/>
    <w:rsid w:val="001E76EA"/>
    <w:rsid w:val="001F09D3"/>
    <w:rsid w:val="001F32FA"/>
    <w:rsid w:val="001F3C28"/>
    <w:rsid w:val="001F48C4"/>
    <w:rsid w:val="001F6CBF"/>
    <w:rsid w:val="001F6CE5"/>
    <w:rsid w:val="002040F3"/>
    <w:rsid w:val="00207EDB"/>
    <w:rsid w:val="00223950"/>
    <w:rsid w:val="0024169E"/>
    <w:rsid w:val="00243E54"/>
    <w:rsid w:val="0024471D"/>
    <w:rsid w:val="00245A65"/>
    <w:rsid w:val="00251E2B"/>
    <w:rsid w:val="002553B0"/>
    <w:rsid w:val="00261FEA"/>
    <w:rsid w:val="00272CB7"/>
    <w:rsid w:val="00277425"/>
    <w:rsid w:val="00281E86"/>
    <w:rsid w:val="00285AA5"/>
    <w:rsid w:val="00287535"/>
    <w:rsid w:val="00287B16"/>
    <w:rsid w:val="00294429"/>
    <w:rsid w:val="002C2C3C"/>
    <w:rsid w:val="002C3384"/>
    <w:rsid w:val="002C4398"/>
    <w:rsid w:val="002C4BEC"/>
    <w:rsid w:val="002D055A"/>
    <w:rsid w:val="002D0ADB"/>
    <w:rsid w:val="002D3865"/>
    <w:rsid w:val="002D6F20"/>
    <w:rsid w:val="002E1391"/>
    <w:rsid w:val="002E5492"/>
    <w:rsid w:val="002E6F9F"/>
    <w:rsid w:val="002F0BD5"/>
    <w:rsid w:val="0031520C"/>
    <w:rsid w:val="00325C3D"/>
    <w:rsid w:val="0032730B"/>
    <w:rsid w:val="0034687F"/>
    <w:rsid w:val="0035090C"/>
    <w:rsid w:val="00350B96"/>
    <w:rsid w:val="00351418"/>
    <w:rsid w:val="00352830"/>
    <w:rsid w:val="00352B7E"/>
    <w:rsid w:val="00373E13"/>
    <w:rsid w:val="003815FF"/>
    <w:rsid w:val="00397B05"/>
    <w:rsid w:val="003A1AB4"/>
    <w:rsid w:val="003B0DDA"/>
    <w:rsid w:val="003B4777"/>
    <w:rsid w:val="003B5EBA"/>
    <w:rsid w:val="003B63E8"/>
    <w:rsid w:val="003B7171"/>
    <w:rsid w:val="003C2255"/>
    <w:rsid w:val="003C2B45"/>
    <w:rsid w:val="003C4ED5"/>
    <w:rsid w:val="003C7766"/>
    <w:rsid w:val="003D0A0C"/>
    <w:rsid w:val="003D215E"/>
    <w:rsid w:val="003E6218"/>
    <w:rsid w:val="003F2FC6"/>
    <w:rsid w:val="003F6546"/>
    <w:rsid w:val="00401D28"/>
    <w:rsid w:val="00406576"/>
    <w:rsid w:val="00407FAB"/>
    <w:rsid w:val="00424BC1"/>
    <w:rsid w:val="004259BA"/>
    <w:rsid w:val="00434A7F"/>
    <w:rsid w:val="00434FF8"/>
    <w:rsid w:val="0043628F"/>
    <w:rsid w:val="00443B96"/>
    <w:rsid w:val="004462CB"/>
    <w:rsid w:val="004665BE"/>
    <w:rsid w:val="00487C4C"/>
    <w:rsid w:val="004963BA"/>
    <w:rsid w:val="004A7E94"/>
    <w:rsid w:val="004B30CC"/>
    <w:rsid w:val="004B3510"/>
    <w:rsid w:val="004C24E7"/>
    <w:rsid w:val="004E6751"/>
    <w:rsid w:val="004F6362"/>
    <w:rsid w:val="00501F33"/>
    <w:rsid w:val="005031C5"/>
    <w:rsid w:val="005070F3"/>
    <w:rsid w:val="005075BF"/>
    <w:rsid w:val="00510EF8"/>
    <w:rsid w:val="00513687"/>
    <w:rsid w:val="00515EDB"/>
    <w:rsid w:val="00526ED0"/>
    <w:rsid w:val="005318BC"/>
    <w:rsid w:val="005334E1"/>
    <w:rsid w:val="00535250"/>
    <w:rsid w:val="005376EE"/>
    <w:rsid w:val="00537D04"/>
    <w:rsid w:val="0054742B"/>
    <w:rsid w:val="00554377"/>
    <w:rsid w:val="00562982"/>
    <w:rsid w:val="00563581"/>
    <w:rsid w:val="00565684"/>
    <w:rsid w:val="005677FF"/>
    <w:rsid w:val="00577D11"/>
    <w:rsid w:val="005838AE"/>
    <w:rsid w:val="00596EDB"/>
    <w:rsid w:val="005A4F9F"/>
    <w:rsid w:val="005B0473"/>
    <w:rsid w:val="005B661F"/>
    <w:rsid w:val="005C2AF9"/>
    <w:rsid w:val="005C62BE"/>
    <w:rsid w:val="005D223A"/>
    <w:rsid w:val="005D2EE0"/>
    <w:rsid w:val="005D45D9"/>
    <w:rsid w:val="005E7AB7"/>
    <w:rsid w:val="005F3EEE"/>
    <w:rsid w:val="005F5DAD"/>
    <w:rsid w:val="006048F1"/>
    <w:rsid w:val="00611372"/>
    <w:rsid w:val="00614BBA"/>
    <w:rsid w:val="006177DC"/>
    <w:rsid w:val="00623C1F"/>
    <w:rsid w:val="0063326C"/>
    <w:rsid w:val="0064100D"/>
    <w:rsid w:val="00643EEE"/>
    <w:rsid w:val="006536BA"/>
    <w:rsid w:val="0067333C"/>
    <w:rsid w:val="00683F73"/>
    <w:rsid w:val="006A2A94"/>
    <w:rsid w:val="006A7B44"/>
    <w:rsid w:val="006B607D"/>
    <w:rsid w:val="006B689A"/>
    <w:rsid w:val="006C2AED"/>
    <w:rsid w:val="006C57AC"/>
    <w:rsid w:val="006C658A"/>
    <w:rsid w:val="006D47E6"/>
    <w:rsid w:val="006E1E0D"/>
    <w:rsid w:val="006E328F"/>
    <w:rsid w:val="006F41E1"/>
    <w:rsid w:val="006F75D5"/>
    <w:rsid w:val="00700FB8"/>
    <w:rsid w:val="007016BC"/>
    <w:rsid w:val="00703EA2"/>
    <w:rsid w:val="00712F02"/>
    <w:rsid w:val="00716AE2"/>
    <w:rsid w:val="007173BE"/>
    <w:rsid w:val="00723D96"/>
    <w:rsid w:val="00727BDD"/>
    <w:rsid w:val="0073682D"/>
    <w:rsid w:val="00741B75"/>
    <w:rsid w:val="00744089"/>
    <w:rsid w:val="007449C3"/>
    <w:rsid w:val="00760163"/>
    <w:rsid w:val="00763A5B"/>
    <w:rsid w:val="0077117D"/>
    <w:rsid w:val="00771D7B"/>
    <w:rsid w:val="00774EEF"/>
    <w:rsid w:val="00777D95"/>
    <w:rsid w:val="00781A9E"/>
    <w:rsid w:val="0078570A"/>
    <w:rsid w:val="0079143B"/>
    <w:rsid w:val="00796865"/>
    <w:rsid w:val="007B0C3E"/>
    <w:rsid w:val="007B1A86"/>
    <w:rsid w:val="007D0D56"/>
    <w:rsid w:val="007D2D7C"/>
    <w:rsid w:val="007D426C"/>
    <w:rsid w:val="007D5599"/>
    <w:rsid w:val="00806F6D"/>
    <w:rsid w:val="0081041B"/>
    <w:rsid w:val="008135B1"/>
    <w:rsid w:val="008216BE"/>
    <w:rsid w:val="008228BF"/>
    <w:rsid w:val="0082582F"/>
    <w:rsid w:val="00830EFB"/>
    <w:rsid w:val="00833C56"/>
    <w:rsid w:val="00843D6E"/>
    <w:rsid w:val="00844462"/>
    <w:rsid w:val="008627E6"/>
    <w:rsid w:val="00867ACE"/>
    <w:rsid w:val="00872A8F"/>
    <w:rsid w:val="00890DC4"/>
    <w:rsid w:val="008925DF"/>
    <w:rsid w:val="008B5511"/>
    <w:rsid w:val="008C6E18"/>
    <w:rsid w:val="008E57A2"/>
    <w:rsid w:val="008F5292"/>
    <w:rsid w:val="00906D2E"/>
    <w:rsid w:val="00911186"/>
    <w:rsid w:val="009127CF"/>
    <w:rsid w:val="00935628"/>
    <w:rsid w:val="0093776A"/>
    <w:rsid w:val="0094013A"/>
    <w:rsid w:val="00941F7A"/>
    <w:rsid w:val="0095093B"/>
    <w:rsid w:val="00950B98"/>
    <w:rsid w:val="00951CE6"/>
    <w:rsid w:val="00956F29"/>
    <w:rsid w:val="00972B9E"/>
    <w:rsid w:val="009947D4"/>
    <w:rsid w:val="009A026C"/>
    <w:rsid w:val="009B1EE6"/>
    <w:rsid w:val="009D43A7"/>
    <w:rsid w:val="009E50D6"/>
    <w:rsid w:val="009E5D50"/>
    <w:rsid w:val="009F561E"/>
    <w:rsid w:val="00A12EE6"/>
    <w:rsid w:val="00A16AE2"/>
    <w:rsid w:val="00A17D0B"/>
    <w:rsid w:val="00A2418A"/>
    <w:rsid w:val="00A24EF2"/>
    <w:rsid w:val="00A367B5"/>
    <w:rsid w:val="00A376FE"/>
    <w:rsid w:val="00A41E37"/>
    <w:rsid w:val="00A43A2E"/>
    <w:rsid w:val="00A446B2"/>
    <w:rsid w:val="00A46A81"/>
    <w:rsid w:val="00A52B42"/>
    <w:rsid w:val="00A52EEE"/>
    <w:rsid w:val="00A611D5"/>
    <w:rsid w:val="00A74749"/>
    <w:rsid w:val="00A80EA7"/>
    <w:rsid w:val="00A92381"/>
    <w:rsid w:val="00A9401F"/>
    <w:rsid w:val="00A9468B"/>
    <w:rsid w:val="00A96C53"/>
    <w:rsid w:val="00AA002A"/>
    <w:rsid w:val="00AB0339"/>
    <w:rsid w:val="00AB3CD6"/>
    <w:rsid w:val="00AB7277"/>
    <w:rsid w:val="00AF7678"/>
    <w:rsid w:val="00B029EA"/>
    <w:rsid w:val="00B039D1"/>
    <w:rsid w:val="00B066C1"/>
    <w:rsid w:val="00B1274B"/>
    <w:rsid w:val="00B13C70"/>
    <w:rsid w:val="00B16514"/>
    <w:rsid w:val="00B20AFB"/>
    <w:rsid w:val="00B21082"/>
    <w:rsid w:val="00B23684"/>
    <w:rsid w:val="00B244A6"/>
    <w:rsid w:val="00B26D27"/>
    <w:rsid w:val="00B37401"/>
    <w:rsid w:val="00B52842"/>
    <w:rsid w:val="00B54AEB"/>
    <w:rsid w:val="00B70242"/>
    <w:rsid w:val="00B90A15"/>
    <w:rsid w:val="00B9477A"/>
    <w:rsid w:val="00B94EB5"/>
    <w:rsid w:val="00B955EE"/>
    <w:rsid w:val="00B95E69"/>
    <w:rsid w:val="00BB301F"/>
    <w:rsid w:val="00BB4DA6"/>
    <w:rsid w:val="00BB6A0F"/>
    <w:rsid w:val="00BC4BAA"/>
    <w:rsid w:val="00BD03B9"/>
    <w:rsid w:val="00BD0863"/>
    <w:rsid w:val="00BD0A4C"/>
    <w:rsid w:val="00BD2B35"/>
    <w:rsid w:val="00BD4821"/>
    <w:rsid w:val="00BD7239"/>
    <w:rsid w:val="00BE4678"/>
    <w:rsid w:val="00BE756A"/>
    <w:rsid w:val="00BF474C"/>
    <w:rsid w:val="00BF56C5"/>
    <w:rsid w:val="00BF6298"/>
    <w:rsid w:val="00C22DEA"/>
    <w:rsid w:val="00C31E2E"/>
    <w:rsid w:val="00C34E50"/>
    <w:rsid w:val="00C446AC"/>
    <w:rsid w:val="00C472CB"/>
    <w:rsid w:val="00C539C7"/>
    <w:rsid w:val="00C540C2"/>
    <w:rsid w:val="00C57218"/>
    <w:rsid w:val="00C70A94"/>
    <w:rsid w:val="00C83708"/>
    <w:rsid w:val="00C85097"/>
    <w:rsid w:val="00CA19CB"/>
    <w:rsid w:val="00CB0726"/>
    <w:rsid w:val="00CB43F6"/>
    <w:rsid w:val="00CB7C2C"/>
    <w:rsid w:val="00CD5D34"/>
    <w:rsid w:val="00CD6B77"/>
    <w:rsid w:val="00CD7627"/>
    <w:rsid w:val="00CE0D46"/>
    <w:rsid w:val="00CE1099"/>
    <w:rsid w:val="00CE1C95"/>
    <w:rsid w:val="00CE374D"/>
    <w:rsid w:val="00CE76B7"/>
    <w:rsid w:val="00CE7C87"/>
    <w:rsid w:val="00CF4688"/>
    <w:rsid w:val="00CF4CD7"/>
    <w:rsid w:val="00D24F66"/>
    <w:rsid w:val="00D26351"/>
    <w:rsid w:val="00D309BF"/>
    <w:rsid w:val="00D31B2F"/>
    <w:rsid w:val="00D343F8"/>
    <w:rsid w:val="00D37E52"/>
    <w:rsid w:val="00D41DAE"/>
    <w:rsid w:val="00D53BC8"/>
    <w:rsid w:val="00D558D7"/>
    <w:rsid w:val="00D63AA6"/>
    <w:rsid w:val="00D63EFD"/>
    <w:rsid w:val="00D64C83"/>
    <w:rsid w:val="00D72914"/>
    <w:rsid w:val="00D73548"/>
    <w:rsid w:val="00D75D6A"/>
    <w:rsid w:val="00D818A9"/>
    <w:rsid w:val="00D87230"/>
    <w:rsid w:val="00D87F2D"/>
    <w:rsid w:val="00D92B21"/>
    <w:rsid w:val="00D96CBA"/>
    <w:rsid w:val="00DC2E4D"/>
    <w:rsid w:val="00DD007C"/>
    <w:rsid w:val="00DD24BF"/>
    <w:rsid w:val="00DD476A"/>
    <w:rsid w:val="00DD572B"/>
    <w:rsid w:val="00DD6BA3"/>
    <w:rsid w:val="00DD755E"/>
    <w:rsid w:val="00DE38C3"/>
    <w:rsid w:val="00DE6A27"/>
    <w:rsid w:val="00DF009E"/>
    <w:rsid w:val="00DF33BE"/>
    <w:rsid w:val="00E017FA"/>
    <w:rsid w:val="00E058B3"/>
    <w:rsid w:val="00E1084E"/>
    <w:rsid w:val="00E16F07"/>
    <w:rsid w:val="00E2330C"/>
    <w:rsid w:val="00E23CBD"/>
    <w:rsid w:val="00E24B2C"/>
    <w:rsid w:val="00E30CD6"/>
    <w:rsid w:val="00E31374"/>
    <w:rsid w:val="00E351EB"/>
    <w:rsid w:val="00E4338A"/>
    <w:rsid w:val="00E504A2"/>
    <w:rsid w:val="00E5295E"/>
    <w:rsid w:val="00E5486E"/>
    <w:rsid w:val="00E6296C"/>
    <w:rsid w:val="00E65976"/>
    <w:rsid w:val="00E66B9D"/>
    <w:rsid w:val="00E67CFB"/>
    <w:rsid w:val="00E80356"/>
    <w:rsid w:val="00E84B70"/>
    <w:rsid w:val="00E85C5B"/>
    <w:rsid w:val="00E91DD3"/>
    <w:rsid w:val="00E93624"/>
    <w:rsid w:val="00EA2B24"/>
    <w:rsid w:val="00EA2BD5"/>
    <w:rsid w:val="00EA3320"/>
    <w:rsid w:val="00EA3BE2"/>
    <w:rsid w:val="00EA3C27"/>
    <w:rsid w:val="00EA72F5"/>
    <w:rsid w:val="00EB02C1"/>
    <w:rsid w:val="00EB2A1E"/>
    <w:rsid w:val="00EC7A71"/>
    <w:rsid w:val="00EC7F41"/>
    <w:rsid w:val="00ED2A9B"/>
    <w:rsid w:val="00EE5E32"/>
    <w:rsid w:val="00EF0048"/>
    <w:rsid w:val="00EF4C37"/>
    <w:rsid w:val="00F0231D"/>
    <w:rsid w:val="00F04279"/>
    <w:rsid w:val="00F21E3D"/>
    <w:rsid w:val="00F2708F"/>
    <w:rsid w:val="00F3534C"/>
    <w:rsid w:val="00F417A6"/>
    <w:rsid w:val="00F454AE"/>
    <w:rsid w:val="00F46D54"/>
    <w:rsid w:val="00F54014"/>
    <w:rsid w:val="00F60CF4"/>
    <w:rsid w:val="00F671B4"/>
    <w:rsid w:val="00F7258D"/>
    <w:rsid w:val="00F72D13"/>
    <w:rsid w:val="00F8495B"/>
    <w:rsid w:val="00F9239F"/>
    <w:rsid w:val="00F95048"/>
    <w:rsid w:val="00FA76BA"/>
    <w:rsid w:val="00FB7D06"/>
    <w:rsid w:val="00FC0EF3"/>
    <w:rsid w:val="00FC5CDC"/>
    <w:rsid w:val="00FD2707"/>
    <w:rsid w:val="00FD43C7"/>
    <w:rsid w:val="00FD4F3E"/>
    <w:rsid w:val="00FD6292"/>
    <w:rsid w:val="00FE2A58"/>
    <w:rsid w:val="00FE613E"/>
    <w:rsid w:val="00FF5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F222D1"/>
  <w15:chartTrackingRefBased/>
  <w15:docId w15:val="{9FAAAAE1-6BA4-4121-AF13-11BBE32CD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29E"/>
    <w:pPr>
      <w:keepNext/>
      <w:keepLines/>
      <w:spacing w:before="360" w:after="80"/>
      <w:outlineLvl w:val="0"/>
    </w:pPr>
    <w:rPr>
      <w:rFonts w:ascii="Times New Roman" w:eastAsiaTheme="majorEastAsia" w:hAnsi="Times New Roman" w:cstheme="majorBidi"/>
      <w:sz w:val="32"/>
      <w:szCs w:val="40"/>
    </w:rPr>
  </w:style>
  <w:style w:type="paragraph" w:styleId="Heading2">
    <w:name w:val="heading 2"/>
    <w:basedOn w:val="Normal"/>
    <w:next w:val="Normal"/>
    <w:link w:val="Heading2Char"/>
    <w:uiPriority w:val="9"/>
    <w:unhideWhenUsed/>
    <w:qFormat/>
    <w:rsid w:val="00FF529E"/>
    <w:pPr>
      <w:keepNext/>
      <w:keepLines/>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972B9E"/>
    <w:pPr>
      <w:keepNext/>
      <w:keepLines/>
      <w:spacing w:before="160" w:after="80"/>
      <w:outlineLvl w:val="2"/>
    </w:pPr>
    <w:rPr>
      <w:rFonts w:ascii="Times New Roman" w:eastAsiaTheme="majorEastAsia" w:hAnsi="Times New Roman" w:cstheme="majorBidi"/>
      <w:b/>
      <w:i/>
      <w:szCs w:val="28"/>
    </w:rPr>
  </w:style>
  <w:style w:type="paragraph" w:styleId="Heading4">
    <w:name w:val="heading 4"/>
    <w:basedOn w:val="Normal"/>
    <w:next w:val="Normal"/>
    <w:link w:val="Heading4Char"/>
    <w:uiPriority w:val="9"/>
    <w:unhideWhenUsed/>
    <w:qFormat/>
    <w:rsid w:val="00972B9E"/>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Normal"/>
    <w:link w:val="Heading5Char"/>
    <w:uiPriority w:val="9"/>
    <w:semiHidden/>
    <w:unhideWhenUsed/>
    <w:qFormat/>
    <w:rsid w:val="00703E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3E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3E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3E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3E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29E"/>
    <w:rPr>
      <w:rFonts w:ascii="Times New Roman" w:eastAsiaTheme="majorEastAsia" w:hAnsi="Times New Roman" w:cstheme="majorBidi"/>
      <w:sz w:val="32"/>
      <w:szCs w:val="40"/>
    </w:rPr>
  </w:style>
  <w:style w:type="character" w:customStyle="1" w:styleId="Heading2Char">
    <w:name w:val="Heading 2 Char"/>
    <w:basedOn w:val="DefaultParagraphFont"/>
    <w:link w:val="Heading2"/>
    <w:uiPriority w:val="9"/>
    <w:rsid w:val="00FF529E"/>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972B9E"/>
    <w:rPr>
      <w:rFonts w:ascii="Times New Roman" w:eastAsiaTheme="majorEastAsia" w:hAnsi="Times New Roman" w:cstheme="majorBidi"/>
      <w:b/>
      <w:i/>
      <w:szCs w:val="28"/>
    </w:rPr>
  </w:style>
  <w:style w:type="character" w:customStyle="1" w:styleId="Heading4Char">
    <w:name w:val="Heading 4 Char"/>
    <w:basedOn w:val="DefaultParagraphFont"/>
    <w:link w:val="Heading4"/>
    <w:uiPriority w:val="9"/>
    <w:rsid w:val="00972B9E"/>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703E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3E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3E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3E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3EA2"/>
    <w:rPr>
      <w:rFonts w:eastAsiaTheme="majorEastAsia" w:cstheme="majorBidi"/>
      <w:color w:val="272727" w:themeColor="text1" w:themeTint="D8"/>
    </w:rPr>
  </w:style>
  <w:style w:type="paragraph" w:styleId="Title">
    <w:name w:val="Title"/>
    <w:basedOn w:val="Normal"/>
    <w:next w:val="Normal"/>
    <w:link w:val="TitleChar"/>
    <w:uiPriority w:val="10"/>
    <w:qFormat/>
    <w:rsid w:val="00703E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3E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3E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3E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3EA2"/>
    <w:pPr>
      <w:spacing w:before="160"/>
      <w:jc w:val="center"/>
    </w:pPr>
    <w:rPr>
      <w:i/>
      <w:iCs/>
      <w:color w:val="404040" w:themeColor="text1" w:themeTint="BF"/>
    </w:rPr>
  </w:style>
  <w:style w:type="character" w:customStyle="1" w:styleId="QuoteChar">
    <w:name w:val="Quote Char"/>
    <w:basedOn w:val="DefaultParagraphFont"/>
    <w:link w:val="Quote"/>
    <w:uiPriority w:val="29"/>
    <w:rsid w:val="00703EA2"/>
    <w:rPr>
      <w:i/>
      <w:iCs/>
      <w:color w:val="404040" w:themeColor="text1" w:themeTint="BF"/>
    </w:rPr>
  </w:style>
  <w:style w:type="paragraph" w:styleId="ListParagraph">
    <w:name w:val="List Paragraph"/>
    <w:basedOn w:val="Normal"/>
    <w:uiPriority w:val="34"/>
    <w:qFormat/>
    <w:rsid w:val="00FF529E"/>
    <w:pPr>
      <w:contextualSpacing/>
      <w:jc w:val="both"/>
    </w:pPr>
    <w:rPr>
      <w:rFonts w:ascii="Times New Roman" w:hAnsi="Times New Roman"/>
    </w:rPr>
  </w:style>
  <w:style w:type="character" w:styleId="IntenseEmphasis">
    <w:name w:val="Intense Emphasis"/>
    <w:basedOn w:val="DefaultParagraphFont"/>
    <w:uiPriority w:val="21"/>
    <w:qFormat/>
    <w:rsid w:val="00703EA2"/>
    <w:rPr>
      <w:i/>
      <w:iCs/>
      <w:color w:val="0F4761" w:themeColor="accent1" w:themeShade="BF"/>
    </w:rPr>
  </w:style>
  <w:style w:type="paragraph" w:styleId="IntenseQuote">
    <w:name w:val="Intense Quote"/>
    <w:basedOn w:val="Normal"/>
    <w:next w:val="Normal"/>
    <w:link w:val="IntenseQuoteChar"/>
    <w:uiPriority w:val="30"/>
    <w:qFormat/>
    <w:rsid w:val="00703E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3EA2"/>
    <w:rPr>
      <w:i/>
      <w:iCs/>
      <w:color w:val="0F4761" w:themeColor="accent1" w:themeShade="BF"/>
    </w:rPr>
  </w:style>
  <w:style w:type="character" w:styleId="IntenseReference">
    <w:name w:val="Intense Reference"/>
    <w:basedOn w:val="DefaultParagraphFont"/>
    <w:uiPriority w:val="32"/>
    <w:qFormat/>
    <w:rsid w:val="00703EA2"/>
    <w:rPr>
      <w:b/>
      <w:bCs/>
      <w:smallCaps/>
      <w:color w:val="0F4761" w:themeColor="accent1" w:themeShade="BF"/>
      <w:spacing w:val="5"/>
    </w:rPr>
  </w:style>
  <w:style w:type="character" w:customStyle="1" w:styleId="markedcontent">
    <w:name w:val="markedcontent"/>
    <w:basedOn w:val="DefaultParagraphFont"/>
    <w:rsid w:val="00703EA2"/>
  </w:style>
  <w:style w:type="table" w:styleId="TableGrid">
    <w:name w:val="Table Grid"/>
    <w:basedOn w:val="TableNormal"/>
    <w:uiPriority w:val="39"/>
    <w:rsid w:val="00611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F529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F529E"/>
    <w:rPr>
      <w:rFonts w:eastAsiaTheme="minorEastAsia"/>
      <w:kern w:val="0"/>
      <w:sz w:val="22"/>
      <w:szCs w:val="22"/>
      <w14:ligatures w14:val="none"/>
    </w:rPr>
  </w:style>
  <w:style w:type="paragraph" w:styleId="Header">
    <w:name w:val="header"/>
    <w:basedOn w:val="Normal"/>
    <w:link w:val="HeaderChar"/>
    <w:uiPriority w:val="99"/>
    <w:unhideWhenUsed/>
    <w:rsid w:val="002C4B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BEC"/>
  </w:style>
  <w:style w:type="paragraph" w:styleId="Footer">
    <w:name w:val="footer"/>
    <w:basedOn w:val="Normal"/>
    <w:link w:val="FooterChar"/>
    <w:uiPriority w:val="99"/>
    <w:unhideWhenUsed/>
    <w:rsid w:val="002C4B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BEC"/>
  </w:style>
  <w:style w:type="paragraph" w:styleId="TOCHeading">
    <w:name w:val="TOC Heading"/>
    <w:basedOn w:val="Heading1"/>
    <w:next w:val="Normal"/>
    <w:uiPriority w:val="39"/>
    <w:unhideWhenUsed/>
    <w:qFormat/>
    <w:rsid w:val="0012793F"/>
    <w:pPr>
      <w:spacing w:before="240" w:after="0" w:line="259" w:lineRule="auto"/>
      <w:outlineLvl w:val="9"/>
    </w:pPr>
    <w:rPr>
      <w:rFonts w:asciiTheme="majorHAnsi" w:hAnsiTheme="majorHAnsi"/>
      <w:color w:val="0F4761" w:themeColor="accent1" w:themeShade="BF"/>
      <w:kern w:val="0"/>
      <w:szCs w:val="32"/>
      <w14:ligatures w14:val="none"/>
    </w:rPr>
  </w:style>
  <w:style w:type="paragraph" w:styleId="TOC1">
    <w:name w:val="toc 1"/>
    <w:basedOn w:val="Normal"/>
    <w:next w:val="Normal"/>
    <w:autoRedefine/>
    <w:uiPriority w:val="39"/>
    <w:unhideWhenUsed/>
    <w:rsid w:val="0012793F"/>
    <w:pPr>
      <w:spacing w:after="100"/>
    </w:pPr>
  </w:style>
  <w:style w:type="paragraph" w:styleId="TOC2">
    <w:name w:val="toc 2"/>
    <w:basedOn w:val="Normal"/>
    <w:next w:val="Normal"/>
    <w:autoRedefine/>
    <w:uiPriority w:val="39"/>
    <w:unhideWhenUsed/>
    <w:rsid w:val="0012793F"/>
    <w:pPr>
      <w:spacing w:after="100"/>
      <w:ind w:left="240"/>
    </w:pPr>
  </w:style>
  <w:style w:type="paragraph" w:styleId="TOC3">
    <w:name w:val="toc 3"/>
    <w:basedOn w:val="Normal"/>
    <w:next w:val="Normal"/>
    <w:autoRedefine/>
    <w:uiPriority w:val="39"/>
    <w:unhideWhenUsed/>
    <w:rsid w:val="0012793F"/>
    <w:pPr>
      <w:spacing w:after="100"/>
      <w:ind w:left="480"/>
    </w:pPr>
  </w:style>
  <w:style w:type="character" w:styleId="Hyperlink">
    <w:name w:val="Hyperlink"/>
    <w:basedOn w:val="DefaultParagraphFont"/>
    <w:uiPriority w:val="99"/>
    <w:unhideWhenUsed/>
    <w:rsid w:val="0012793F"/>
    <w:rPr>
      <w:color w:val="467886" w:themeColor="hyperlink"/>
      <w:u w:val="single"/>
    </w:rPr>
  </w:style>
  <w:style w:type="paragraph" w:styleId="FootnoteText">
    <w:name w:val="footnote text"/>
    <w:basedOn w:val="Normal"/>
    <w:link w:val="FootnoteTextChar"/>
    <w:uiPriority w:val="99"/>
    <w:semiHidden/>
    <w:unhideWhenUsed/>
    <w:rsid w:val="007449C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49C3"/>
    <w:rPr>
      <w:sz w:val="20"/>
      <w:szCs w:val="20"/>
    </w:rPr>
  </w:style>
  <w:style w:type="character" w:styleId="FootnoteReference">
    <w:name w:val="footnote reference"/>
    <w:basedOn w:val="DefaultParagraphFont"/>
    <w:uiPriority w:val="99"/>
    <w:semiHidden/>
    <w:unhideWhenUsed/>
    <w:rsid w:val="007449C3"/>
    <w:rPr>
      <w:vertAlign w:val="superscript"/>
    </w:rPr>
  </w:style>
  <w:style w:type="character" w:styleId="LineNumber">
    <w:name w:val="line number"/>
    <w:basedOn w:val="DefaultParagraphFont"/>
    <w:uiPriority w:val="99"/>
    <w:semiHidden/>
    <w:unhideWhenUsed/>
    <w:rsid w:val="00BF5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59144">
      <w:bodyDiv w:val="1"/>
      <w:marLeft w:val="0"/>
      <w:marRight w:val="0"/>
      <w:marTop w:val="0"/>
      <w:marBottom w:val="0"/>
      <w:divBdr>
        <w:top w:val="none" w:sz="0" w:space="0" w:color="auto"/>
        <w:left w:val="none" w:sz="0" w:space="0" w:color="auto"/>
        <w:bottom w:val="none" w:sz="0" w:space="0" w:color="auto"/>
        <w:right w:val="none" w:sz="0" w:space="0" w:color="auto"/>
      </w:divBdr>
    </w:div>
    <w:div w:id="411396900">
      <w:bodyDiv w:val="1"/>
      <w:marLeft w:val="0"/>
      <w:marRight w:val="0"/>
      <w:marTop w:val="0"/>
      <w:marBottom w:val="0"/>
      <w:divBdr>
        <w:top w:val="none" w:sz="0" w:space="0" w:color="auto"/>
        <w:left w:val="none" w:sz="0" w:space="0" w:color="auto"/>
        <w:bottom w:val="none" w:sz="0" w:space="0" w:color="auto"/>
        <w:right w:val="none" w:sz="0" w:space="0" w:color="auto"/>
      </w:divBdr>
    </w:div>
    <w:div w:id="906647794">
      <w:bodyDiv w:val="1"/>
      <w:marLeft w:val="0"/>
      <w:marRight w:val="0"/>
      <w:marTop w:val="0"/>
      <w:marBottom w:val="0"/>
      <w:divBdr>
        <w:top w:val="none" w:sz="0" w:space="0" w:color="auto"/>
        <w:left w:val="none" w:sz="0" w:space="0" w:color="auto"/>
        <w:bottom w:val="none" w:sz="0" w:space="0" w:color="auto"/>
        <w:right w:val="none" w:sz="0" w:space="0" w:color="auto"/>
      </w:divBdr>
      <w:divsChild>
        <w:div w:id="625545992">
          <w:marLeft w:val="0"/>
          <w:marRight w:val="0"/>
          <w:marTop w:val="0"/>
          <w:marBottom w:val="0"/>
          <w:divBdr>
            <w:top w:val="none" w:sz="0" w:space="0" w:color="auto"/>
            <w:left w:val="none" w:sz="0" w:space="0" w:color="auto"/>
            <w:bottom w:val="none" w:sz="0" w:space="0" w:color="auto"/>
            <w:right w:val="none" w:sz="0" w:space="0" w:color="auto"/>
          </w:divBdr>
          <w:divsChild>
            <w:div w:id="25882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7706">
      <w:bodyDiv w:val="1"/>
      <w:marLeft w:val="0"/>
      <w:marRight w:val="0"/>
      <w:marTop w:val="0"/>
      <w:marBottom w:val="0"/>
      <w:divBdr>
        <w:top w:val="none" w:sz="0" w:space="0" w:color="auto"/>
        <w:left w:val="none" w:sz="0" w:space="0" w:color="auto"/>
        <w:bottom w:val="none" w:sz="0" w:space="0" w:color="auto"/>
        <w:right w:val="none" w:sz="0" w:space="0" w:color="auto"/>
      </w:divBdr>
    </w:div>
    <w:div w:id="1407412987">
      <w:bodyDiv w:val="1"/>
      <w:marLeft w:val="0"/>
      <w:marRight w:val="0"/>
      <w:marTop w:val="0"/>
      <w:marBottom w:val="0"/>
      <w:divBdr>
        <w:top w:val="none" w:sz="0" w:space="0" w:color="auto"/>
        <w:left w:val="none" w:sz="0" w:space="0" w:color="auto"/>
        <w:bottom w:val="none" w:sz="0" w:space="0" w:color="auto"/>
        <w:right w:val="none" w:sz="0" w:space="0" w:color="auto"/>
      </w:divBdr>
      <w:divsChild>
        <w:div w:id="594242750">
          <w:marLeft w:val="0"/>
          <w:marRight w:val="0"/>
          <w:marTop w:val="0"/>
          <w:marBottom w:val="0"/>
          <w:divBdr>
            <w:top w:val="none" w:sz="0" w:space="0" w:color="auto"/>
            <w:left w:val="none" w:sz="0" w:space="0" w:color="auto"/>
            <w:bottom w:val="none" w:sz="0" w:space="0" w:color="auto"/>
            <w:right w:val="none" w:sz="0" w:space="0" w:color="auto"/>
          </w:divBdr>
          <w:divsChild>
            <w:div w:id="5000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474">
      <w:bodyDiv w:val="1"/>
      <w:marLeft w:val="0"/>
      <w:marRight w:val="0"/>
      <w:marTop w:val="0"/>
      <w:marBottom w:val="0"/>
      <w:divBdr>
        <w:top w:val="none" w:sz="0" w:space="0" w:color="auto"/>
        <w:left w:val="none" w:sz="0" w:space="0" w:color="auto"/>
        <w:bottom w:val="none" w:sz="0" w:space="0" w:color="auto"/>
        <w:right w:val="none" w:sz="0" w:space="0" w:color="auto"/>
      </w:divBdr>
      <w:divsChild>
        <w:div w:id="2093120860">
          <w:marLeft w:val="0"/>
          <w:marRight w:val="0"/>
          <w:marTop w:val="0"/>
          <w:marBottom w:val="0"/>
          <w:divBdr>
            <w:top w:val="none" w:sz="0" w:space="0" w:color="auto"/>
            <w:left w:val="none" w:sz="0" w:space="0" w:color="auto"/>
            <w:bottom w:val="none" w:sz="0" w:space="0" w:color="auto"/>
            <w:right w:val="none" w:sz="0" w:space="0" w:color="auto"/>
          </w:divBdr>
          <w:divsChild>
            <w:div w:id="357245394">
              <w:marLeft w:val="0"/>
              <w:marRight w:val="0"/>
              <w:marTop w:val="0"/>
              <w:marBottom w:val="0"/>
              <w:divBdr>
                <w:top w:val="none" w:sz="0" w:space="0" w:color="auto"/>
                <w:left w:val="none" w:sz="0" w:space="0" w:color="auto"/>
                <w:bottom w:val="none" w:sz="0" w:space="0" w:color="auto"/>
                <w:right w:val="none" w:sz="0" w:space="0" w:color="auto"/>
              </w:divBdr>
            </w:div>
          </w:divsChild>
        </w:div>
        <w:div w:id="232743965">
          <w:marLeft w:val="0"/>
          <w:marRight w:val="0"/>
          <w:marTop w:val="0"/>
          <w:marBottom w:val="0"/>
          <w:divBdr>
            <w:top w:val="none" w:sz="0" w:space="0" w:color="auto"/>
            <w:left w:val="none" w:sz="0" w:space="0" w:color="auto"/>
            <w:bottom w:val="none" w:sz="0" w:space="0" w:color="auto"/>
            <w:right w:val="none" w:sz="0" w:space="0" w:color="auto"/>
          </w:divBdr>
          <w:divsChild>
            <w:div w:id="15252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5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29709f50-2afc-4380-a0db-8d1a19f436f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F36C307C121564583AE00F60A927C5B" ma:contentTypeVersion="14" ma:contentTypeDescription="Create a new document." ma:contentTypeScope="" ma:versionID="56bfb5de733768f11b2e67d9cb934cb9">
  <xsd:schema xmlns:xsd="http://www.w3.org/2001/XMLSchema" xmlns:xs="http://www.w3.org/2001/XMLSchema" xmlns:p="http://schemas.microsoft.com/office/2006/metadata/properties" xmlns:ns3="29709f50-2afc-4380-a0db-8d1a19f436f7" xmlns:ns4="2eed6f31-bb16-436f-99b8-ae6057577563" targetNamespace="http://schemas.microsoft.com/office/2006/metadata/properties" ma:root="true" ma:fieldsID="ff7c4a1f3193534c0ae106ad85b6e223" ns3:_="" ns4:_="">
    <xsd:import namespace="29709f50-2afc-4380-a0db-8d1a19f436f7"/>
    <xsd:import namespace="2eed6f31-bb16-436f-99b8-ae6057577563"/>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709f50-2afc-4380-a0db-8d1a19f436f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ed6f31-bb16-436f-99b8-ae6057577563"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49E1E1-0104-4706-855D-E4882DFA2725}">
  <ds:schemaRefs>
    <ds:schemaRef ds:uri="http://purl.org/dc/terms/"/>
    <ds:schemaRef ds:uri="http://purl.org/dc/elements/1.1/"/>
    <ds:schemaRef ds:uri="2eed6f31-bb16-436f-99b8-ae6057577563"/>
    <ds:schemaRef ds:uri="http://schemas.microsoft.com/office/infopath/2007/PartnerControls"/>
    <ds:schemaRef ds:uri="http://schemas.microsoft.com/office/2006/metadata/properties"/>
    <ds:schemaRef ds:uri="http://purl.org/dc/dcmitype/"/>
    <ds:schemaRef ds:uri="http://schemas.microsoft.com/office/2006/documentManagement/types"/>
    <ds:schemaRef ds:uri="http://schemas.openxmlformats.org/package/2006/metadata/core-properties"/>
    <ds:schemaRef ds:uri="29709f50-2afc-4380-a0db-8d1a19f436f7"/>
    <ds:schemaRef ds:uri="http://www.w3.org/XML/1998/namespace"/>
  </ds:schemaRefs>
</ds:datastoreItem>
</file>

<file path=customXml/itemProps3.xml><?xml version="1.0" encoding="utf-8"?>
<ds:datastoreItem xmlns:ds="http://schemas.openxmlformats.org/officeDocument/2006/customXml" ds:itemID="{3BCE9EC1-70CF-4E49-BC4D-5E2D9540330D}">
  <ds:schemaRefs>
    <ds:schemaRef ds:uri="http://schemas.openxmlformats.org/officeDocument/2006/bibliography"/>
  </ds:schemaRefs>
</ds:datastoreItem>
</file>

<file path=customXml/itemProps4.xml><?xml version="1.0" encoding="utf-8"?>
<ds:datastoreItem xmlns:ds="http://schemas.openxmlformats.org/officeDocument/2006/customXml" ds:itemID="{3BBDA2A7-6CC0-4CC7-B298-0B3BE0CBFE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709f50-2afc-4380-a0db-8d1a19f436f7"/>
    <ds:schemaRef ds:uri="2eed6f31-bb16-436f-99b8-ae60575775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98A2CC6-D7E4-4285-B4BC-0745F5A5D1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2640</Words>
  <Characters>15053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17658</CharactersWithSpaces>
  <SharedDoc>false</SharedDoc>
  <HLinks>
    <vt:vector size="132" baseType="variant">
      <vt:variant>
        <vt:i4>1572913</vt:i4>
      </vt:variant>
      <vt:variant>
        <vt:i4>128</vt:i4>
      </vt:variant>
      <vt:variant>
        <vt:i4>0</vt:i4>
      </vt:variant>
      <vt:variant>
        <vt:i4>5</vt:i4>
      </vt:variant>
      <vt:variant>
        <vt:lpwstr/>
      </vt:variant>
      <vt:variant>
        <vt:lpwstr>_Toc165656096</vt:lpwstr>
      </vt:variant>
      <vt:variant>
        <vt:i4>1572913</vt:i4>
      </vt:variant>
      <vt:variant>
        <vt:i4>122</vt:i4>
      </vt:variant>
      <vt:variant>
        <vt:i4>0</vt:i4>
      </vt:variant>
      <vt:variant>
        <vt:i4>5</vt:i4>
      </vt:variant>
      <vt:variant>
        <vt:lpwstr/>
      </vt:variant>
      <vt:variant>
        <vt:lpwstr>_Toc165656095</vt:lpwstr>
      </vt:variant>
      <vt:variant>
        <vt:i4>1572913</vt:i4>
      </vt:variant>
      <vt:variant>
        <vt:i4>116</vt:i4>
      </vt:variant>
      <vt:variant>
        <vt:i4>0</vt:i4>
      </vt:variant>
      <vt:variant>
        <vt:i4>5</vt:i4>
      </vt:variant>
      <vt:variant>
        <vt:lpwstr/>
      </vt:variant>
      <vt:variant>
        <vt:lpwstr>_Toc165656094</vt:lpwstr>
      </vt:variant>
      <vt:variant>
        <vt:i4>1572913</vt:i4>
      </vt:variant>
      <vt:variant>
        <vt:i4>110</vt:i4>
      </vt:variant>
      <vt:variant>
        <vt:i4>0</vt:i4>
      </vt:variant>
      <vt:variant>
        <vt:i4>5</vt:i4>
      </vt:variant>
      <vt:variant>
        <vt:lpwstr/>
      </vt:variant>
      <vt:variant>
        <vt:lpwstr>_Toc165656093</vt:lpwstr>
      </vt:variant>
      <vt:variant>
        <vt:i4>1572913</vt:i4>
      </vt:variant>
      <vt:variant>
        <vt:i4>104</vt:i4>
      </vt:variant>
      <vt:variant>
        <vt:i4>0</vt:i4>
      </vt:variant>
      <vt:variant>
        <vt:i4>5</vt:i4>
      </vt:variant>
      <vt:variant>
        <vt:lpwstr/>
      </vt:variant>
      <vt:variant>
        <vt:lpwstr>_Toc165656092</vt:lpwstr>
      </vt:variant>
      <vt:variant>
        <vt:i4>1572913</vt:i4>
      </vt:variant>
      <vt:variant>
        <vt:i4>98</vt:i4>
      </vt:variant>
      <vt:variant>
        <vt:i4>0</vt:i4>
      </vt:variant>
      <vt:variant>
        <vt:i4>5</vt:i4>
      </vt:variant>
      <vt:variant>
        <vt:lpwstr/>
      </vt:variant>
      <vt:variant>
        <vt:lpwstr>_Toc165656091</vt:lpwstr>
      </vt:variant>
      <vt:variant>
        <vt:i4>1572913</vt:i4>
      </vt:variant>
      <vt:variant>
        <vt:i4>92</vt:i4>
      </vt:variant>
      <vt:variant>
        <vt:i4>0</vt:i4>
      </vt:variant>
      <vt:variant>
        <vt:i4>5</vt:i4>
      </vt:variant>
      <vt:variant>
        <vt:lpwstr/>
      </vt:variant>
      <vt:variant>
        <vt:lpwstr>_Toc165656090</vt:lpwstr>
      </vt:variant>
      <vt:variant>
        <vt:i4>1638449</vt:i4>
      </vt:variant>
      <vt:variant>
        <vt:i4>86</vt:i4>
      </vt:variant>
      <vt:variant>
        <vt:i4>0</vt:i4>
      </vt:variant>
      <vt:variant>
        <vt:i4>5</vt:i4>
      </vt:variant>
      <vt:variant>
        <vt:lpwstr/>
      </vt:variant>
      <vt:variant>
        <vt:lpwstr>_Toc165656089</vt:lpwstr>
      </vt:variant>
      <vt:variant>
        <vt:i4>1638449</vt:i4>
      </vt:variant>
      <vt:variant>
        <vt:i4>80</vt:i4>
      </vt:variant>
      <vt:variant>
        <vt:i4>0</vt:i4>
      </vt:variant>
      <vt:variant>
        <vt:i4>5</vt:i4>
      </vt:variant>
      <vt:variant>
        <vt:lpwstr/>
      </vt:variant>
      <vt:variant>
        <vt:lpwstr>_Toc165656088</vt:lpwstr>
      </vt:variant>
      <vt:variant>
        <vt:i4>1638449</vt:i4>
      </vt:variant>
      <vt:variant>
        <vt:i4>74</vt:i4>
      </vt:variant>
      <vt:variant>
        <vt:i4>0</vt:i4>
      </vt:variant>
      <vt:variant>
        <vt:i4>5</vt:i4>
      </vt:variant>
      <vt:variant>
        <vt:lpwstr/>
      </vt:variant>
      <vt:variant>
        <vt:lpwstr>_Toc165656087</vt:lpwstr>
      </vt:variant>
      <vt:variant>
        <vt:i4>1638449</vt:i4>
      </vt:variant>
      <vt:variant>
        <vt:i4>68</vt:i4>
      </vt:variant>
      <vt:variant>
        <vt:i4>0</vt:i4>
      </vt:variant>
      <vt:variant>
        <vt:i4>5</vt:i4>
      </vt:variant>
      <vt:variant>
        <vt:lpwstr/>
      </vt:variant>
      <vt:variant>
        <vt:lpwstr>_Toc165656086</vt:lpwstr>
      </vt:variant>
      <vt:variant>
        <vt:i4>1638449</vt:i4>
      </vt:variant>
      <vt:variant>
        <vt:i4>62</vt:i4>
      </vt:variant>
      <vt:variant>
        <vt:i4>0</vt:i4>
      </vt:variant>
      <vt:variant>
        <vt:i4>5</vt:i4>
      </vt:variant>
      <vt:variant>
        <vt:lpwstr/>
      </vt:variant>
      <vt:variant>
        <vt:lpwstr>_Toc165656085</vt:lpwstr>
      </vt:variant>
      <vt:variant>
        <vt:i4>1638449</vt:i4>
      </vt:variant>
      <vt:variant>
        <vt:i4>56</vt:i4>
      </vt:variant>
      <vt:variant>
        <vt:i4>0</vt:i4>
      </vt:variant>
      <vt:variant>
        <vt:i4>5</vt:i4>
      </vt:variant>
      <vt:variant>
        <vt:lpwstr/>
      </vt:variant>
      <vt:variant>
        <vt:lpwstr>_Toc165656084</vt:lpwstr>
      </vt:variant>
      <vt:variant>
        <vt:i4>1638449</vt:i4>
      </vt:variant>
      <vt:variant>
        <vt:i4>50</vt:i4>
      </vt:variant>
      <vt:variant>
        <vt:i4>0</vt:i4>
      </vt:variant>
      <vt:variant>
        <vt:i4>5</vt:i4>
      </vt:variant>
      <vt:variant>
        <vt:lpwstr/>
      </vt:variant>
      <vt:variant>
        <vt:lpwstr>_Toc165656083</vt:lpwstr>
      </vt:variant>
      <vt:variant>
        <vt:i4>1638449</vt:i4>
      </vt:variant>
      <vt:variant>
        <vt:i4>44</vt:i4>
      </vt:variant>
      <vt:variant>
        <vt:i4>0</vt:i4>
      </vt:variant>
      <vt:variant>
        <vt:i4>5</vt:i4>
      </vt:variant>
      <vt:variant>
        <vt:lpwstr/>
      </vt:variant>
      <vt:variant>
        <vt:lpwstr>_Toc165656082</vt:lpwstr>
      </vt:variant>
      <vt:variant>
        <vt:i4>1638449</vt:i4>
      </vt:variant>
      <vt:variant>
        <vt:i4>38</vt:i4>
      </vt:variant>
      <vt:variant>
        <vt:i4>0</vt:i4>
      </vt:variant>
      <vt:variant>
        <vt:i4>5</vt:i4>
      </vt:variant>
      <vt:variant>
        <vt:lpwstr/>
      </vt:variant>
      <vt:variant>
        <vt:lpwstr>_Toc165656081</vt:lpwstr>
      </vt:variant>
      <vt:variant>
        <vt:i4>1638449</vt:i4>
      </vt:variant>
      <vt:variant>
        <vt:i4>32</vt:i4>
      </vt:variant>
      <vt:variant>
        <vt:i4>0</vt:i4>
      </vt:variant>
      <vt:variant>
        <vt:i4>5</vt:i4>
      </vt:variant>
      <vt:variant>
        <vt:lpwstr/>
      </vt:variant>
      <vt:variant>
        <vt:lpwstr>_Toc165656080</vt:lpwstr>
      </vt:variant>
      <vt:variant>
        <vt:i4>1441841</vt:i4>
      </vt:variant>
      <vt:variant>
        <vt:i4>26</vt:i4>
      </vt:variant>
      <vt:variant>
        <vt:i4>0</vt:i4>
      </vt:variant>
      <vt:variant>
        <vt:i4>5</vt:i4>
      </vt:variant>
      <vt:variant>
        <vt:lpwstr/>
      </vt:variant>
      <vt:variant>
        <vt:lpwstr>_Toc165656079</vt:lpwstr>
      </vt:variant>
      <vt:variant>
        <vt:i4>1441841</vt:i4>
      </vt:variant>
      <vt:variant>
        <vt:i4>20</vt:i4>
      </vt:variant>
      <vt:variant>
        <vt:i4>0</vt:i4>
      </vt:variant>
      <vt:variant>
        <vt:i4>5</vt:i4>
      </vt:variant>
      <vt:variant>
        <vt:lpwstr/>
      </vt:variant>
      <vt:variant>
        <vt:lpwstr>_Toc165656078</vt:lpwstr>
      </vt:variant>
      <vt:variant>
        <vt:i4>1441841</vt:i4>
      </vt:variant>
      <vt:variant>
        <vt:i4>14</vt:i4>
      </vt:variant>
      <vt:variant>
        <vt:i4>0</vt:i4>
      </vt:variant>
      <vt:variant>
        <vt:i4>5</vt:i4>
      </vt:variant>
      <vt:variant>
        <vt:lpwstr/>
      </vt:variant>
      <vt:variant>
        <vt:lpwstr>_Toc165656077</vt:lpwstr>
      </vt:variant>
      <vt:variant>
        <vt:i4>1441841</vt:i4>
      </vt:variant>
      <vt:variant>
        <vt:i4>8</vt:i4>
      </vt:variant>
      <vt:variant>
        <vt:i4>0</vt:i4>
      </vt:variant>
      <vt:variant>
        <vt:i4>5</vt:i4>
      </vt:variant>
      <vt:variant>
        <vt:lpwstr/>
      </vt:variant>
      <vt:variant>
        <vt:lpwstr>_Toc165656076</vt:lpwstr>
      </vt:variant>
      <vt:variant>
        <vt:i4>1441841</vt:i4>
      </vt:variant>
      <vt:variant>
        <vt:i4>2</vt:i4>
      </vt:variant>
      <vt:variant>
        <vt:i4>0</vt:i4>
      </vt:variant>
      <vt:variant>
        <vt:i4>5</vt:i4>
      </vt:variant>
      <vt:variant>
        <vt:lpwstr/>
      </vt:variant>
      <vt:variant>
        <vt:lpwstr>_Toc165656075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Intelligence Report</dc:title>
  <dc:subject/>
  <dc:creator>Khandelwal, Ayush Kamal - (ayushkhandelwal)</dc:creator>
  <cp:keywords/>
  <dc:description/>
  <cp:lastModifiedBy>Sahu, Hardeep - (hardeepsahu)</cp:lastModifiedBy>
  <cp:revision>2</cp:revision>
  <dcterms:created xsi:type="dcterms:W3CDTF">2024-05-04T02:36:00Z</dcterms:created>
  <dcterms:modified xsi:type="dcterms:W3CDTF">2024-05-04T02:36:00Z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0x010100FF36C307C121564583AE00F60A927C5B</vt:lpwstr>
  </property>
</Properties>
</file>